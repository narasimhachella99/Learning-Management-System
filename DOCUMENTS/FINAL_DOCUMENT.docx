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A8D65" w14:textId="77777777" w:rsidR="00B45CB6" w:rsidRDefault="00B45CB6">
      <w:pPr>
        <w:rPr>
          <w:rFonts w:ascii="Times New Roman" w:hAnsi="Times New Roman" w:cs="Times New Roman"/>
          <w:b/>
          <w:sz w:val="44"/>
        </w:rPr>
      </w:pPr>
    </w:p>
    <w:p w14:paraId="148F2E0A" w14:textId="77777777" w:rsidR="00B45CB6" w:rsidRDefault="00B45CB6">
      <w:pPr>
        <w:rPr>
          <w:rFonts w:ascii="Times New Roman" w:hAnsi="Times New Roman" w:cs="Times New Roman"/>
          <w:b/>
          <w:sz w:val="44"/>
        </w:rPr>
      </w:pPr>
    </w:p>
    <w:p w14:paraId="53E60103" w14:textId="77777777" w:rsidR="00B45CB6" w:rsidRDefault="00B45CB6">
      <w:pPr>
        <w:rPr>
          <w:rFonts w:ascii="Times New Roman" w:hAnsi="Times New Roman" w:cs="Times New Roman"/>
          <w:b/>
          <w:sz w:val="44"/>
        </w:rPr>
      </w:pPr>
    </w:p>
    <w:p w14:paraId="39C19F97" w14:textId="77777777" w:rsidR="00B45CB6" w:rsidRDefault="00B45CB6">
      <w:pPr>
        <w:rPr>
          <w:rFonts w:ascii="Times New Roman" w:hAnsi="Times New Roman" w:cs="Times New Roman"/>
          <w:b/>
          <w:sz w:val="44"/>
        </w:rPr>
      </w:pPr>
    </w:p>
    <w:p w14:paraId="541432FB" w14:textId="77777777" w:rsidR="00B45CB6" w:rsidRDefault="00B45CB6">
      <w:pPr>
        <w:rPr>
          <w:rFonts w:ascii="Times New Roman" w:hAnsi="Times New Roman" w:cs="Times New Roman"/>
          <w:b/>
          <w:sz w:val="44"/>
        </w:rPr>
      </w:pPr>
    </w:p>
    <w:p w14:paraId="25F499D5" w14:textId="77777777" w:rsidR="00B45CB6" w:rsidRDefault="00B45CB6">
      <w:pPr>
        <w:rPr>
          <w:rFonts w:ascii="Times New Roman" w:hAnsi="Times New Roman" w:cs="Times New Roman"/>
          <w:b/>
          <w:sz w:val="44"/>
        </w:rPr>
      </w:pPr>
    </w:p>
    <w:p w14:paraId="33BE4145" w14:textId="77777777" w:rsidR="00B45CB6" w:rsidRDefault="00B45CB6">
      <w:pPr>
        <w:rPr>
          <w:rFonts w:ascii="Times New Roman" w:hAnsi="Times New Roman" w:cs="Times New Roman"/>
          <w:b/>
          <w:sz w:val="44"/>
        </w:rPr>
      </w:pPr>
    </w:p>
    <w:p w14:paraId="24DAB315" w14:textId="77777777" w:rsidR="00B45CB6" w:rsidRDefault="00B45CB6">
      <w:pPr>
        <w:rPr>
          <w:rFonts w:ascii="Times New Roman" w:hAnsi="Times New Roman" w:cs="Times New Roman"/>
          <w:b/>
          <w:sz w:val="44"/>
        </w:rPr>
      </w:pPr>
    </w:p>
    <w:p w14:paraId="7514FD40" w14:textId="77777777" w:rsidR="00B45CB6" w:rsidRDefault="00B45CB6">
      <w:pPr>
        <w:rPr>
          <w:rFonts w:ascii="Times New Roman" w:hAnsi="Times New Roman" w:cs="Times New Roman"/>
          <w:b/>
          <w:sz w:val="44"/>
        </w:rPr>
      </w:pPr>
    </w:p>
    <w:p w14:paraId="41446B2C" w14:textId="77777777" w:rsidR="00B45CB6" w:rsidRDefault="00B45CB6">
      <w:pPr>
        <w:rPr>
          <w:rFonts w:ascii="Times New Roman" w:hAnsi="Times New Roman" w:cs="Times New Roman"/>
          <w:b/>
          <w:sz w:val="44"/>
        </w:rPr>
      </w:pPr>
    </w:p>
    <w:p w14:paraId="6BE472DF" w14:textId="29F22CB0" w:rsidR="00B45CB6" w:rsidRDefault="006D5C1A" w:rsidP="006D5C1A">
      <w:pPr>
        <w:ind w:left="720"/>
        <w:rPr>
          <w:rFonts w:ascii="Times New Roman" w:hAnsi="Times New Roman" w:cs="Times New Roman"/>
          <w:b/>
          <w:sz w:val="44"/>
        </w:rPr>
      </w:pPr>
      <w:r>
        <w:rPr>
          <w:rFonts w:ascii="Times New Roman" w:eastAsia="Calibri" w:hAnsi="Times New Roman"/>
          <w:b/>
          <w:sz w:val="44"/>
          <w:szCs w:val="44"/>
        </w:rPr>
        <w:t>LEARNING MANAGEMENT SYTEM</w:t>
      </w:r>
    </w:p>
    <w:p w14:paraId="3617CE52" w14:textId="77777777" w:rsidR="00B45CB6" w:rsidRDefault="00B45CB6">
      <w:pPr>
        <w:rPr>
          <w:rFonts w:ascii="Times New Roman" w:hAnsi="Times New Roman" w:cs="Times New Roman"/>
          <w:b/>
          <w:sz w:val="44"/>
        </w:rPr>
      </w:pPr>
    </w:p>
    <w:p w14:paraId="4A52FCA0" w14:textId="77777777" w:rsidR="00B45CB6" w:rsidRDefault="00B45CB6">
      <w:pPr>
        <w:rPr>
          <w:rFonts w:ascii="Times New Roman" w:hAnsi="Times New Roman" w:cs="Times New Roman"/>
          <w:b/>
          <w:sz w:val="44"/>
        </w:rPr>
      </w:pPr>
    </w:p>
    <w:p w14:paraId="6CB261FC" w14:textId="77777777" w:rsidR="00B45CB6" w:rsidRDefault="00B45CB6">
      <w:pPr>
        <w:rPr>
          <w:rFonts w:ascii="Times New Roman" w:hAnsi="Times New Roman" w:cs="Times New Roman"/>
          <w:b/>
          <w:sz w:val="44"/>
        </w:rPr>
      </w:pPr>
    </w:p>
    <w:p w14:paraId="1265F4EA" w14:textId="77777777" w:rsidR="00B45CB6" w:rsidRDefault="00B45CB6">
      <w:pPr>
        <w:rPr>
          <w:rFonts w:ascii="Times New Roman" w:hAnsi="Times New Roman" w:cs="Times New Roman"/>
          <w:b/>
          <w:sz w:val="44"/>
        </w:rPr>
      </w:pPr>
    </w:p>
    <w:p w14:paraId="6C716BEE" w14:textId="77777777" w:rsidR="00B45CB6" w:rsidRDefault="00B45CB6">
      <w:pPr>
        <w:rPr>
          <w:rFonts w:ascii="Times New Roman" w:hAnsi="Times New Roman" w:cs="Times New Roman"/>
          <w:b/>
          <w:sz w:val="44"/>
        </w:rPr>
      </w:pPr>
    </w:p>
    <w:p w14:paraId="564668C5" w14:textId="77777777" w:rsidR="00B45CB6" w:rsidRDefault="00B45CB6">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B45CB6" w14:paraId="685B32E7" w14:textId="77777777">
        <w:tc>
          <w:tcPr>
            <w:tcW w:w="7735" w:type="dxa"/>
          </w:tcPr>
          <w:p w14:paraId="662E2934"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CONTENT</w:t>
            </w:r>
          </w:p>
        </w:tc>
        <w:tc>
          <w:tcPr>
            <w:tcW w:w="1615" w:type="dxa"/>
          </w:tcPr>
          <w:p w14:paraId="13EF8F5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B45CB6" w14:paraId="554D160A" w14:textId="77777777">
        <w:trPr>
          <w:trHeight w:val="521"/>
        </w:trPr>
        <w:tc>
          <w:tcPr>
            <w:tcW w:w="7735" w:type="dxa"/>
          </w:tcPr>
          <w:p w14:paraId="0DBCC580"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1DF1837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62ED7FB" w14:textId="77777777">
        <w:tc>
          <w:tcPr>
            <w:tcW w:w="7735" w:type="dxa"/>
          </w:tcPr>
          <w:p w14:paraId="0953651D"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5F5AB717"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9B25CFF" w14:textId="77777777">
        <w:tc>
          <w:tcPr>
            <w:tcW w:w="7735" w:type="dxa"/>
          </w:tcPr>
          <w:p w14:paraId="3E207DDE"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7F8984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F5F3EB9" w14:textId="77777777">
        <w:tc>
          <w:tcPr>
            <w:tcW w:w="7735" w:type="dxa"/>
          </w:tcPr>
          <w:p w14:paraId="2AA67F2D"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5069A15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0343295" w14:textId="77777777">
        <w:tc>
          <w:tcPr>
            <w:tcW w:w="7735" w:type="dxa"/>
          </w:tcPr>
          <w:p w14:paraId="03F64149" w14:textId="77777777" w:rsidR="00B45CB6" w:rsidRDefault="00000000">
            <w:pPr>
              <w:spacing w:before="240"/>
            </w:pPr>
            <w:r>
              <w:rPr>
                <w:rFonts w:ascii="Times New Roman" w:hAnsi="Times New Roman" w:cs="Times New Roman"/>
                <w:color w:val="000000" w:themeColor="text1"/>
                <w:sz w:val="24"/>
                <w:szCs w:val="24"/>
              </w:rPr>
              <w:t>1.3 Objective of the Project</w:t>
            </w:r>
          </w:p>
        </w:tc>
        <w:tc>
          <w:tcPr>
            <w:tcW w:w="1615" w:type="dxa"/>
          </w:tcPr>
          <w:p w14:paraId="19334D9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3404DE0" w14:textId="77777777">
        <w:tc>
          <w:tcPr>
            <w:tcW w:w="7735" w:type="dxa"/>
          </w:tcPr>
          <w:p w14:paraId="4D8555B8" w14:textId="77777777" w:rsidR="00B45CB6" w:rsidRDefault="00000000">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0F365AA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4FCAE67" w14:textId="77777777">
        <w:tc>
          <w:tcPr>
            <w:tcW w:w="7735" w:type="dxa"/>
          </w:tcPr>
          <w:p w14:paraId="44F84D5C" w14:textId="77777777" w:rsidR="00B45CB6" w:rsidRDefault="00000000">
            <w:pPr>
              <w:spacing w:before="240"/>
            </w:pPr>
            <w:r>
              <w:rPr>
                <w:rFonts w:ascii="Times New Roman" w:eastAsia="Calibri" w:hAnsi="Times New Roman"/>
                <w:color w:val="000000"/>
                <w:sz w:val="24"/>
                <w:szCs w:val="24"/>
              </w:rPr>
              <w:t>1.5 Project Introduction</w:t>
            </w:r>
          </w:p>
        </w:tc>
        <w:tc>
          <w:tcPr>
            <w:tcW w:w="1615" w:type="dxa"/>
          </w:tcPr>
          <w:p w14:paraId="04BCAB1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375699B" w14:textId="77777777">
        <w:tc>
          <w:tcPr>
            <w:tcW w:w="7735" w:type="dxa"/>
          </w:tcPr>
          <w:p w14:paraId="7CBB9AD4"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c>
          <w:tcPr>
            <w:tcW w:w="1615" w:type="dxa"/>
          </w:tcPr>
          <w:p w14:paraId="442FA90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2DFCAE5" w14:textId="77777777">
        <w:tc>
          <w:tcPr>
            <w:tcW w:w="7735" w:type="dxa"/>
          </w:tcPr>
          <w:p w14:paraId="7A61523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029D2D4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EFBCA14" w14:textId="77777777">
        <w:tc>
          <w:tcPr>
            <w:tcW w:w="7735" w:type="dxa"/>
          </w:tcPr>
          <w:p w14:paraId="3E77B0E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10CB36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44DBF4" w14:textId="77777777">
        <w:tc>
          <w:tcPr>
            <w:tcW w:w="7735" w:type="dxa"/>
          </w:tcPr>
          <w:p w14:paraId="7C844A5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7A23D23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132491B" w14:textId="77777777">
        <w:tc>
          <w:tcPr>
            <w:tcW w:w="7735" w:type="dxa"/>
          </w:tcPr>
          <w:p w14:paraId="2BB6F43C"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24C47E6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59AF46D" w14:textId="77777777">
        <w:tc>
          <w:tcPr>
            <w:tcW w:w="7735" w:type="dxa"/>
          </w:tcPr>
          <w:p w14:paraId="212B4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13FB954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F99CEF" w14:textId="77777777">
        <w:tc>
          <w:tcPr>
            <w:tcW w:w="7735" w:type="dxa"/>
          </w:tcPr>
          <w:p w14:paraId="149FCA7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3.4 Advantages</w:t>
            </w:r>
          </w:p>
        </w:tc>
        <w:tc>
          <w:tcPr>
            <w:tcW w:w="1615" w:type="dxa"/>
          </w:tcPr>
          <w:p w14:paraId="512650E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AC996EC" w14:textId="77777777">
        <w:tc>
          <w:tcPr>
            <w:tcW w:w="7735" w:type="dxa"/>
          </w:tcPr>
          <w:p w14:paraId="14064475"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3.5 work Flow of Proposed system</w:t>
            </w:r>
          </w:p>
        </w:tc>
        <w:tc>
          <w:tcPr>
            <w:tcW w:w="1615" w:type="dxa"/>
          </w:tcPr>
          <w:p w14:paraId="4F7D08DB"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759861F" w14:textId="77777777">
        <w:tc>
          <w:tcPr>
            <w:tcW w:w="7735" w:type="dxa"/>
          </w:tcPr>
          <w:p w14:paraId="72AF9BA5"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55F306D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612948A" w14:textId="77777777">
        <w:tc>
          <w:tcPr>
            <w:tcW w:w="7735" w:type="dxa"/>
          </w:tcPr>
          <w:p w14:paraId="707B39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42529B0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298B807" w14:textId="77777777">
        <w:tc>
          <w:tcPr>
            <w:tcW w:w="7735" w:type="dxa"/>
          </w:tcPr>
          <w:p w14:paraId="41D95E08"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4AF921F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BD522F9" w14:textId="77777777">
        <w:tc>
          <w:tcPr>
            <w:tcW w:w="7735" w:type="dxa"/>
          </w:tcPr>
          <w:p w14:paraId="47D8C054"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615743E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FD8B90B" w14:textId="77777777">
        <w:tc>
          <w:tcPr>
            <w:tcW w:w="7735" w:type="dxa"/>
          </w:tcPr>
          <w:p w14:paraId="6AABA8C9"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56770A7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C0358B" w14:textId="77777777">
        <w:tc>
          <w:tcPr>
            <w:tcW w:w="7735" w:type="dxa"/>
          </w:tcPr>
          <w:p w14:paraId="283F979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2AA839D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CCD99AF" w14:textId="77777777">
        <w:tc>
          <w:tcPr>
            <w:tcW w:w="7735" w:type="dxa"/>
          </w:tcPr>
          <w:p w14:paraId="72D2C4B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1AD0F18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CDC4A10" w14:textId="77777777">
        <w:tc>
          <w:tcPr>
            <w:tcW w:w="7735" w:type="dxa"/>
          </w:tcPr>
          <w:p w14:paraId="568DB4C6" w14:textId="51F7CBCD"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w:t>
            </w:r>
            <w:r w:rsidR="001974E1">
              <w:rPr>
                <w:rFonts w:ascii="Times New Roman" w:eastAsia="Calibri" w:hAnsi="Times New Roman"/>
                <w:color w:val="000000"/>
                <w:sz w:val="24"/>
                <w:szCs w:val="24"/>
              </w:rPr>
              <w:t>)</w:t>
            </w:r>
          </w:p>
        </w:tc>
        <w:tc>
          <w:tcPr>
            <w:tcW w:w="1615" w:type="dxa"/>
          </w:tcPr>
          <w:p w14:paraId="155D06D8"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23D6B4" w14:textId="77777777">
        <w:tc>
          <w:tcPr>
            <w:tcW w:w="7735" w:type="dxa"/>
          </w:tcPr>
          <w:p w14:paraId="1A120721"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40A843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9F53BBA" w14:textId="77777777">
        <w:tc>
          <w:tcPr>
            <w:tcW w:w="7735" w:type="dxa"/>
          </w:tcPr>
          <w:p w14:paraId="03F0741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3AA2286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B72F1E4" w14:textId="77777777">
        <w:tc>
          <w:tcPr>
            <w:tcW w:w="7735" w:type="dxa"/>
          </w:tcPr>
          <w:p w14:paraId="50014AE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5CA25A6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6DA8A8C" w14:textId="77777777">
        <w:tc>
          <w:tcPr>
            <w:tcW w:w="7735" w:type="dxa"/>
          </w:tcPr>
          <w:p w14:paraId="63B69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6E77D95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CA1C845" w14:textId="77777777">
        <w:tc>
          <w:tcPr>
            <w:tcW w:w="7735" w:type="dxa"/>
          </w:tcPr>
          <w:p w14:paraId="0901D489" w14:textId="1409F630" w:rsidR="00B45CB6" w:rsidRDefault="006D5C1A">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ASP.NET</w:t>
            </w:r>
            <w:r w:rsidR="00506927">
              <w:rPr>
                <w:rFonts w:ascii="Times New Roman" w:eastAsia="Calibri" w:hAnsi="Times New Roman"/>
                <w:b/>
                <w:bCs/>
                <w:color w:val="000000"/>
                <w:sz w:val="24"/>
                <w:szCs w:val="24"/>
              </w:rPr>
              <w:t xml:space="preserve"> ENVIRONMENT</w:t>
            </w:r>
          </w:p>
        </w:tc>
        <w:tc>
          <w:tcPr>
            <w:tcW w:w="1615" w:type="dxa"/>
          </w:tcPr>
          <w:p w14:paraId="26433DA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FDB9F62" w14:textId="77777777">
        <w:tc>
          <w:tcPr>
            <w:tcW w:w="7735" w:type="dxa"/>
          </w:tcPr>
          <w:p w14:paraId="658D08A2"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7.1 Software Installation</w:t>
            </w:r>
          </w:p>
        </w:tc>
        <w:tc>
          <w:tcPr>
            <w:tcW w:w="1615" w:type="dxa"/>
          </w:tcPr>
          <w:p w14:paraId="6E911B9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8BC72F9" w14:textId="77777777">
        <w:tc>
          <w:tcPr>
            <w:tcW w:w="7735" w:type="dxa"/>
          </w:tcPr>
          <w:p w14:paraId="377E4972" w14:textId="3B46AC2C"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lastRenderedPageBreak/>
              <w:t xml:space="preserve">7.2 About </w:t>
            </w:r>
            <w:r w:rsidR="00A30BEC">
              <w:rPr>
                <w:rFonts w:ascii="Times New Roman" w:eastAsia="Calibri" w:hAnsi="Times New Roman"/>
                <w:color w:val="000000"/>
                <w:sz w:val="24"/>
                <w:szCs w:val="24"/>
              </w:rPr>
              <w:t>.Net</w:t>
            </w:r>
            <w:r>
              <w:rPr>
                <w:rFonts w:ascii="Times New Roman" w:eastAsia="Calibri" w:hAnsi="Times New Roman"/>
                <w:color w:val="000000"/>
                <w:sz w:val="24"/>
                <w:szCs w:val="24"/>
              </w:rPr>
              <w:t xml:space="preserve"> Language</w:t>
            </w:r>
          </w:p>
        </w:tc>
        <w:tc>
          <w:tcPr>
            <w:tcW w:w="1615" w:type="dxa"/>
          </w:tcPr>
          <w:p w14:paraId="02D461E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6B1B9A8" w14:textId="77777777">
        <w:tc>
          <w:tcPr>
            <w:tcW w:w="7735" w:type="dxa"/>
          </w:tcPr>
          <w:p w14:paraId="609379B2" w14:textId="77777777" w:rsidR="00B45CB6" w:rsidRDefault="00000000">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14B09E3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9F8DEF" w14:textId="77777777">
        <w:tc>
          <w:tcPr>
            <w:tcW w:w="7735" w:type="dxa"/>
          </w:tcPr>
          <w:p w14:paraId="7B2C4588"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6C747B00"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EF3977B" w14:textId="77777777">
        <w:tc>
          <w:tcPr>
            <w:tcW w:w="7735" w:type="dxa"/>
          </w:tcPr>
          <w:p w14:paraId="4314E90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8.2 Types of test</w:t>
            </w:r>
          </w:p>
        </w:tc>
        <w:tc>
          <w:tcPr>
            <w:tcW w:w="1615" w:type="dxa"/>
          </w:tcPr>
          <w:p w14:paraId="143DB9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33262A8" w14:textId="77777777">
        <w:tc>
          <w:tcPr>
            <w:tcW w:w="7735" w:type="dxa"/>
          </w:tcPr>
          <w:p w14:paraId="02070C8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6378250D"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F10038" w14:textId="77777777">
        <w:tc>
          <w:tcPr>
            <w:tcW w:w="7735" w:type="dxa"/>
          </w:tcPr>
          <w:p w14:paraId="0EFF85F9"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7BC36B1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DEA7D3" w14:textId="77777777">
        <w:tc>
          <w:tcPr>
            <w:tcW w:w="7735" w:type="dxa"/>
          </w:tcPr>
          <w:p w14:paraId="42A21F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60981807" w14:textId="77777777" w:rsidR="00B45CB6" w:rsidRDefault="00B45CB6">
            <w:pPr>
              <w:spacing w:before="240" w:line="360" w:lineRule="auto"/>
              <w:rPr>
                <w:rFonts w:ascii="Times New Roman" w:hAnsi="Times New Roman" w:cs="Times New Roman"/>
                <w:b/>
                <w:color w:val="000000" w:themeColor="text1"/>
                <w:sz w:val="24"/>
                <w:szCs w:val="24"/>
              </w:rPr>
            </w:pPr>
          </w:p>
        </w:tc>
      </w:tr>
    </w:tbl>
    <w:p w14:paraId="09D916FB" w14:textId="77777777" w:rsidR="00B45CB6" w:rsidRDefault="00B45CB6">
      <w:pPr>
        <w:spacing w:before="240" w:line="360" w:lineRule="auto"/>
        <w:rPr>
          <w:rFonts w:ascii="Times New Roman" w:hAnsi="Times New Roman" w:cs="Times New Roman"/>
          <w:b/>
          <w:color w:val="000000" w:themeColor="text1"/>
          <w:sz w:val="24"/>
          <w:szCs w:val="24"/>
        </w:rPr>
      </w:pPr>
    </w:p>
    <w:p w14:paraId="6773886B"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40747E8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A6F5E0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3077AA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1AB8D71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5DE37105"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68E95D5E"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03356719"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7AA6634" w14:textId="77777777" w:rsidR="003F66A5" w:rsidRDefault="003F66A5">
      <w:pPr>
        <w:spacing w:before="240" w:line="360" w:lineRule="auto"/>
        <w:jc w:val="center"/>
        <w:rPr>
          <w:rFonts w:ascii="Times New Roman" w:hAnsi="Times New Roman" w:cs="Times New Roman"/>
          <w:b/>
          <w:color w:val="000000" w:themeColor="text1"/>
          <w:sz w:val="24"/>
          <w:szCs w:val="24"/>
        </w:rPr>
      </w:pPr>
    </w:p>
    <w:p w14:paraId="6853600A" w14:textId="412CB81E" w:rsidR="00B45CB6" w:rsidRDefault="00000000" w:rsidP="00136387">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0F702E46" w14:textId="327D4AE3" w:rsidR="001974E1" w:rsidRPr="00394816" w:rsidRDefault="001974E1" w:rsidP="001974E1">
      <w:pPr>
        <w:spacing w:line="360" w:lineRule="auto"/>
        <w:jc w:val="both"/>
        <w:rPr>
          <w:rFonts w:ascii="Times New Roman" w:hAnsi="Times New Roman" w:cs="Times New Roman"/>
          <w:sz w:val="24"/>
          <w:szCs w:val="24"/>
        </w:rPr>
      </w:pPr>
      <w:r w:rsidRPr="00394816">
        <w:rPr>
          <w:rFonts w:ascii="Times New Roman" w:hAnsi="Times New Roman" w:cs="Times New Roman"/>
          <w:sz w:val="24"/>
          <w:szCs w:val="24"/>
        </w:rPr>
        <w:t>In the digital era, the proliferation of online education and the need for effective learning platforms have highlighted the importance of Learning Management Systems (LMS). This abstract presents a comprehensive overview of the design and development of a cutting-edge Learning Management System aimed at facilitating educational institutions and organizations in delivering high-quality and engaging online learning experiences.</w:t>
      </w:r>
      <w:r>
        <w:rPr>
          <w:rFonts w:ascii="Times New Roman" w:hAnsi="Times New Roman" w:cs="Times New Roman"/>
          <w:sz w:val="24"/>
          <w:szCs w:val="24"/>
        </w:rPr>
        <w:t xml:space="preserve"> </w:t>
      </w:r>
      <w:r w:rsidRPr="00394816">
        <w:rPr>
          <w:rFonts w:ascii="Times New Roman" w:hAnsi="Times New Roman" w:cs="Times New Roman"/>
          <w:sz w:val="24"/>
          <w:szCs w:val="24"/>
        </w:rPr>
        <w:t>The proposed Learning Management System integrates a range of key features and functionalities to enhance the learning process. These include course management, content delivery, assessment and grading, learner engagement, collaboration tools, and performance tracking. The system employs a user-friendly interface, providing intuitive navigation and accessibility across various devices to accommodate diverse learning styles and preferences.</w:t>
      </w:r>
      <w:r>
        <w:rPr>
          <w:rFonts w:ascii="Times New Roman" w:hAnsi="Times New Roman" w:cs="Times New Roman"/>
          <w:sz w:val="24"/>
          <w:szCs w:val="24"/>
        </w:rPr>
        <w:t xml:space="preserve"> </w:t>
      </w:r>
      <w:r w:rsidRPr="00394816">
        <w:rPr>
          <w:rFonts w:ascii="Times New Roman" w:hAnsi="Times New Roman" w:cs="Times New Roman"/>
          <w:sz w:val="24"/>
          <w:szCs w:val="24"/>
        </w:rPr>
        <w:t>The architecture of the Learning Management System comprises three primary components: the front-end user interface, the backend database, and the administrative panel. The front-end interface is designed to provide a visually appealing and interactive learning environment, offering seamless access to course materials, multimedia content, discussion forums, and real-time communication channels.</w:t>
      </w:r>
      <w:r>
        <w:rPr>
          <w:rFonts w:ascii="Times New Roman" w:hAnsi="Times New Roman" w:cs="Times New Roman"/>
          <w:sz w:val="24"/>
          <w:szCs w:val="24"/>
        </w:rPr>
        <w:t xml:space="preserve"> </w:t>
      </w:r>
      <w:r w:rsidRPr="00394816">
        <w:rPr>
          <w:rFonts w:ascii="Times New Roman" w:hAnsi="Times New Roman" w:cs="Times New Roman"/>
          <w:sz w:val="24"/>
          <w:szCs w:val="24"/>
        </w:rPr>
        <w:t>The backend database serves as the central repository for storing and organizing educational resources, user profiles, and learner progress data. It employs robust security measures to protect sensitive information and ensures smooth data management and retrieval processes. The administrative panel grants instructors and administrators comprehensive control over course creation, enrollment management, user analytics, and system configuration.</w:t>
      </w:r>
    </w:p>
    <w:p w14:paraId="5DABFA63" w14:textId="77777777" w:rsidR="001974E1" w:rsidRPr="00D9526A" w:rsidRDefault="001974E1" w:rsidP="001974E1">
      <w:pPr>
        <w:pStyle w:val="NormalWeb"/>
        <w:spacing w:line="360" w:lineRule="auto"/>
        <w:rPr>
          <w:rFonts w:eastAsia="Calibri"/>
          <w:b/>
        </w:rPr>
      </w:pPr>
      <w:r w:rsidRPr="00031166">
        <w:rPr>
          <w:b/>
          <w:bCs/>
        </w:rPr>
        <w:t>Keywords</w:t>
      </w:r>
      <w:r w:rsidRPr="00D9526A">
        <w:t xml:space="preserve">: </w:t>
      </w:r>
      <w:r>
        <w:t>Teacher, Student, Course, payment, etc</w:t>
      </w:r>
    </w:p>
    <w:p w14:paraId="539C3E82" w14:textId="49C6D18D" w:rsidR="003F66A5" w:rsidRPr="003F66A5" w:rsidRDefault="003F66A5" w:rsidP="003F66A5">
      <w:pPr>
        <w:pStyle w:val="ListParagraph"/>
        <w:spacing w:line="360" w:lineRule="auto"/>
        <w:ind w:left="0"/>
        <w:jc w:val="both"/>
        <w:rPr>
          <w:rFonts w:ascii="Times New Roman" w:hAnsi="Times New Roman" w:cs="Times New Roman"/>
          <w:sz w:val="24"/>
          <w:szCs w:val="24"/>
        </w:rPr>
      </w:pPr>
      <w:r w:rsidRPr="003F66A5">
        <w:rPr>
          <w:rFonts w:ascii="Times New Roman" w:hAnsi="Times New Roman" w:cs="Times New Roman"/>
          <w:sz w:val="24"/>
          <w:szCs w:val="24"/>
        </w:rPr>
        <w:t xml:space="preserve">. </w:t>
      </w:r>
    </w:p>
    <w:p w14:paraId="1CCA85C2"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17D6021E"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t>An e-commerce product management system serves as the backbone of any online business, enabling seamless organization, optimization, and monetization of products. It encompasses a range of processes, tools, and strategies designed to streamline product creation, marketing, sales, and customer satisfaction.</w:t>
      </w:r>
    </w:p>
    <w:p w14:paraId="081BE51C"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lastRenderedPageBreak/>
        <w:t>With an e-commerce product management system, businesses can efficiently handle inventory, categorize products, update pricing information, and manage orders. It allows businesses to curate appealing product descriptions, high-quality images, and detailed specifications, ensuring that customers have accurate and enticing information at their fingertips.</w:t>
      </w:r>
    </w:p>
    <w:p w14:paraId="31311D18"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t>Beyond the core functions, a robust product management system also facilitates inventory tracking, demand forecasting, and automated reordering. This ensures that businesses can maintain optimal stock levels, minimize out-of-stock situations, and capitalize on emerging market trends, ultimately enhancing customer satisfaction and driving revenue growth.</w:t>
      </w:r>
    </w:p>
    <w:p w14:paraId="4435E4DB"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t>Moreover, an effective product management system empowers businesses to analyze valuable data and gain insights into customer behavior, market trends, and sales performance. By leveraging this information, companies can make data-driven decisions, personalize their offerings, and tailor marketing strategies to target specific customer segments effectively.</w:t>
      </w:r>
    </w:p>
    <w:p w14:paraId="629975CE"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t>In the dynamic realm of e-commerce, competition is fierce. A well-implemented product management system enables businesses to stay ahead by quickly adapting to market changes, launching new products, and optimizing their product portfolio based on customer preferences.</w:t>
      </w:r>
    </w:p>
    <w:p w14:paraId="34494E48" w14:textId="77777777" w:rsidR="003F66A5" w:rsidRPr="003F66A5" w:rsidRDefault="003F66A5" w:rsidP="003F66A5">
      <w:pPr>
        <w:spacing w:line="360" w:lineRule="auto"/>
        <w:jc w:val="both"/>
        <w:rPr>
          <w:rFonts w:ascii="Times New Roman" w:hAnsi="Times New Roman" w:cs="Times New Roman"/>
          <w:sz w:val="24"/>
          <w:szCs w:val="24"/>
        </w:rPr>
      </w:pPr>
      <w:r w:rsidRPr="003F66A5">
        <w:rPr>
          <w:rFonts w:ascii="Times New Roman" w:hAnsi="Times New Roman" w:cs="Times New Roman"/>
          <w:sz w:val="24"/>
          <w:szCs w:val="24"/>
        </w:rPr>
        <w:t>As technology continues to advance and consumer expectations evolve, an e-commerce product management system will become increasingly essential for businesses to thrive in the digital marketplace. By efficiently managing products, streamlining operations, and delivering exceptional customer experiences, organizations can build a strong online presence, increase sales, and unlock new opportunities for growth.</w:t>
      </w:r>
    </w:p>
    <w:p w14:paraId="618E2E29" w14:textId="0DB10644" w:rsidR="00476E6F" w:rsidRPr="00476E6F" w:rsidRDefault="00476E6F" w:rsidP="003F66A5">
      <w:pPr>
        <w:pStyle w:val="ListParagraph"/>
        <w:spacing w:line="360" w:lineRule="auto"/>
        <w:jc w:val="both"/>
        <w:rPr>
          <w:rFonts w:ascii="Times New Roman" w:hAnsi="Times New Roman" w:cs="Times New Roman"/>
          <w:sz w:val="24"/>
        </w:rPr>
      </w:pPr>
    </w:p>
    <w:p w14:paraId="38B65423" w14:textId="77777777" w:rsidR="00476E6F" w:rsidRDefault="00476E6F" w:rsidP="00476E6F">
      <w:pPr>
        <w:pStyle w:val="ListParagraph"/>
        <w:spacing w:before="240" w:line="360" w:lineRule="auto"/>
        <w:rPr>
          <w:rFonts w:ascii="Times New Roman" w:hAnsi="Times New Roman" w:cs="Times New Roman"/>
          <w:b/>
          <w:color w:val="000000" w:themeColor="text1"/>
          <w:sz w:val="24"/>
          <w:szCs w:val="24"/>
        </w:rPr>
      </w:pPr>
    </w:p>
    <w:p w14:paraId="207A2A96" w14:textId="7777777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1.1 Motivation:</w:t>
      </w:r>
    </w:p>
    <w:p w14:paraId="203321DD" w14:textId="20032132" w:rsidR="00136387" w:rsidRPr="001719D7" w:rsidRDefault="001719D7" w:rsidP="001719D7">
      <w:pPr>
        <w:spacing w:line="360" w:lineRule="auto"/>
        <w:jc w:val="both"/>
        <w:rPr>
          <w:rFonts w:ascii="Times New Roman" w:hAnsi="Times New Roman" w:cs="Times New Roman"/>
          <w:sz w:val="24"/>
          <w:szCs w:val="24"/>
        </w:rPr>
      </w:pPr>
      <w:r w:rsidRPr="001719D7">
        <w:rPr>
          <w:rFonts w:ascii="Times New Roman" w:hAnsi="Times New Roman" w:cs="Times New Roman"/>
          <w:sz w:val="24"/>
          <w:szCs w:val="24"/>
        </w:rPr>
        <w:t>The motivation for adopting an LMS revolves around improving the learning experience, increasing efficiency, fostering engagement and collaboration, and achieving better learning outcomes. An LMS empowers learners and instructors with the necessary tools and resources to facilitate effective teaching and learning in a digital era</w:t>
      </w:r>
      <w:r w:rsidR="003F66A5" w:rsidRPr="001719D7">
        <w:rPr>
          <w:rFonts w:ascii="Times New Roman" w:hAnsi="Times New Roman" w:cs="Times New Roman"/>
          <w:sz w:val="24"/>
          <w:szCs w:val="24"/>
        </w:rPr>
        <w:t>.</w:t>
      </w:r>
    </w:p>
    <w:p w14:paraId="38BF15CE" w14:textId="78744976"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lastRenderedPageBreak/>
        <w:t>1.2 Problem Statement:</w:t>
      </w:r>
    </w:p>
    <w:p w14:paraId="0CEC72BA" w14:textId="77777777" w:rsidR="001719D7" w:rsidRPr="00B765AC" w:rsidRDefault="001719D7" w:rsidP="001719D7">
      <w:pPr>
        <w:spacing w:line="360" w:lineRule="auto"/>
        <w:jc w:val="both"/>
        <w:rPr>
          <w:rFonts w:ascii="Times New Roman" w:hAnsi="Times New Roman" w:cs="Times New Roman"/>
          <w:sz w:val="24"/>
          <w:szCs w:val="24"/>
        </w:rPr>
      </w:pPr>
      <w:r w:rsidRPr="00B765AC">
        <w:rPr>
          <w:rFonts w:ascii="Times New Roman" w:hAnsi="Times New Roman" w:cs="Times New Roman"/>
          <w:sz w:val="24"/>
          <w:szCs w:val="24"/>
        </w:rPr>
        <w:t xml:space="preserve">Learning Management Systems. By developing innovative solutions that focus on standardization, learner engagement, comprehensive assessment, and inclusivity, LMS can truly empower educational institutions and organizations to deliver high-quality, personalized, and accessible online learning experiences that meet the needs of diverse learners in the digital age. </w:t>
      </w:r>
    </w:p>
    <w:p w14:paraId="4459A294" w14:textId="64C97CE9"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1.3 Objective of the Project:</w:t>
      </w:r>
    </w:p>
    <w:p w14:paraId="7E18B08B" w14:textId="77777777" w:rsidR="001719D7" w:rsidRDefault="001719D7" w:rsidP="001719D7">
      <w:pPr>
        <w:pStyle w:val="NormalWeb"/>
        <w:rPr>
          <w:color w:val="000000"/>
        </w:rPr>
      </w:pPr>
      <w:r>
        <w:rPr>
          <w:color w:val="000000"/>
        </w:rPr>
        <w:t>The objective of the project –Learning management system application is as follows:</w:t>
      </w:r>
    </w:p>
    <w:p w14:paraId="1439BF75" w14:textId="77777777" w:rsidR="001719D7" w:rsidRPr="00B765AC" w:rsidRDefault="001719D7" w:rsidP="001719D7">
      <w:pPr>
        <w:spacing w:line="360" w:lineRule="auto"/>
        <w:jc w:val="both"/>
        <w:rPr>
          <w:rFonts w:ascii="Times New Roman" w:hAnsi="Times New Roman" w:cs="Times New Roman"/>
          <w:sz w:val="24"/>
          <w:szCs w:val="24"/>
        </w:rPr>
      </w:pPr>
      <w:r w:rsidRPr="00B765AC">
        <w:rPr>
          <w:rFonts w:ascii="Times New Roman" w:hAnsi="Times New Roman" w:cs="Times New Roman"/>
          <w:sz w:val="24"/>
          <w:szCs w:val="24"/>
        </w:rPr>
        <w:t>The objectives of a Learning Management System (LMS) can vary based on the specific needs and goals of educational institutions or organizations. However, some common objectives of an LMS include. These objectives collectively aim to optimize the learning experience, improve learner outcomes, and facilitate effective administration and management of online education and training programs.</w:t>
      </w:r>
    </w:p>
    <w:p w14:paraId="5E662E8A" w14:textId="28730ED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1.4 Scope:</w:t>
      </w:r>
    </w:p>
    <w:p w14:paraId="1893B4BF" w14:textId="77777777" w:rsidR="001719D7" w:rsidRPr="00B765AC" w:rsidRDefault="001719D7" w:rsidP="001719D7">
      <w:pPr>
        <w:spacing w:line="360" w:lineRule="auto"/>
        <w:jc w:val="both"/>
        <w:rPr>
          <w:rFonts w:ascii="Times New Roman" w:hAnsi="Times New Roman" w:cs="Times New Roman"/>
          <w:sz w:val="24"/>
          <w:szCs w:val="24"/>
        </w:rPr>
      </w:pPr>
      <w:r w:rsidRPr="00B765AC">
        <w:rPr>
          <w:rFonts w:ascii="Times New Roman" w:hAnsi="Times New Roman" w:cs="Times New Roman"/>
          <w:sz w:val="24"/>
          <w:szCs w:val="24"/>
        </w:rPr>
        <w:t>The scope of a Learning Management System (LMS) encompasses various aspects related to online education and training. Here are the key dimensions that fall within the scope of an LMS. the scope of a Learning Management System encompasses the management, delivery, assessment, engagement, tracking, administration, integration, and accessibility aspects of online education and training.</w:t>
      </w:r>
    </w:p>
    <w:p w14:paraId="4585B639" w14:textId="77777777" w:rsidR="00EC1F27" w:rsidRDefault="00000000" w:rsidP="00EC1F27">
      <w:pPr>
        <w:spacing w:line="360" w:lineRule="auto"/>
        <w:jc w:val="both"/>
        <w:rPr>
          <w:rFonts w:ascii="Times New Roman" w:hAnsi="Times New Roman" w:cs="Times New Roman"/>
          <w:b/>
          <w:bCs/>
          <w:sz w:val="28"/>
          <w:szCs w:val="28"/>
        </w:rPr>
      </w:pPr>
      <w:r w:rsidRPr="00F249C4">
        <w:rPr>
          <w:rFonts w:ascii="Times New Roman" w:hAnsi="Times New Roman" w:cs="Times New Roman"/>
          <w:b/>
          <w:bCs/>
          <w:sz w:val="28"/>
          <w:szCs w:val="28"/>
        </w:rPr>
        <w:t>1.5 Project Introduction:</w:t>
      </w:r>
    </w:p>
    <w:p w14:paraId="7AE14D9F" w14:textId="12C909B2" w:rsidR="002C01DD" w:rsidRPr="00EC1F27" w:rsidRDefault="002C01DD" w:rsidP="00EC1F27">
      <w:pPr>
        <w:spacing w:line="360" w:lineRule="auto"/>
        <w:jc w:val="both"/>
        <w:rPr>
          <w:rFonts w:ascii="Times New Roman" w:hAnsi="Times New Roman" w:cs="Times New Roman"/>
          <w:b/>
          <w:bCs/>
          <w:sz w:val="28"/>
          <w:szCs w:val="28"/>
        </w:rPr>
      </w:pPr>
      <w:r w:rsidRPr="00C85570">
        <w:rPr>
          <w:rFonts w:ascii="Times New Roman" w:hAnsi="Times New Roman" w:cs="Times New Roman"/>
          <w:sz w:val="24"/>
          <w:szCs w:val="24"/>
        </w:rPr>
        <w:t>Introduction to the "</w:t>
      </w:r>
      <w:r w:rsidR="00C85570" w:rsidRPr="00C85570">
        <w:rPr>
          <w:rFonts w:ascii="Times New Roman" w:hAnsi="Times New Roman" w:cs="Times New Roman"/>
          <w:b/>
          <w:color w:val="000000" w:themeColor="text1"/>
          <w:sz w:val="24"/>
          <w:szCs w:val="24"/>
        </w:rPr>
        <w:t xml:space="preserve"> </w:t>
      </w:r>
      <w:r w:rsidR="00A85D72">
        <w:rPr>
          <w:rFonts w:ascii="Times New Roman" w:hAnsi="Times New Roman" w:cs="Times New Roman"/>
          <w:b/>
          <w:color w:val="000000" w:themeColor="text1"/>
          <w:sz w:val="24"/>
          <w:szCs w:val="24"/>
        </w:rPr>
        <w:t>Learning management system</w:t>
      </w:r>
      <w:r w:rsidRPr="00C85570">
        <w:rPr>
          <w:rFonts w:ascii="Times New Roman" w:hAnsi="Times New Roman" w:cs="Times New Roman"/>
          <w:sz w:val="24"/>
          <w:szCs w:val="24"/>
        </w:rPr>
        <w:t>" Project:</w:t>
      </w:r>
    </w:p>
    <w:p w14:paraId="00256686"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br/>
        <w:t>A learning management system (LMS) is a powerful tool designed to facilitate the management, delivery, and tracking of educational content and training programs. It serves as a comprehensive platform that enables educators, trainers, and administrators to create, organize, distribute, and monitor learning materials and activities in a centralized digital environment.</w:t>
      </w:r>
    </w:p>
    <w:p w14:paraId="35DAC8AB"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lastRenderedPageBreak/>
        <w:t>An LMS is commonly used in various educational settings, including schools, universities, corporate training programs, and online learning platforms. It streamlines the learning process by providing a virtual space where instructors can create and share engaging content, communicate with learners, assess their progress, and foster interactive learning experiences.</w:t>
      </w:r>
    </w:p>
    <w:p w14:paraId="2551257C"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The core functionalities of an LMS typically include:</w:t>
      </w:r>
    </w:p>
    <w:p w14:paraId="3517D459"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Content Creation and Management: Users can create and upload a wide range of learning materials such as presentations, documents, videos, and quizzes. These resources can be organized into courses or modules for easy navigation.</w:t>
      </w:r>
    </w:p>
    <w:p w14:paraId="6E3A2D0D"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Course Delivery: Learners can access the learning materials and activities at their own convenience, typically through a web-based interface or a mobile app. The LMS ensures that the content is available to the right users at the right time.</w:t>
      </w:r>
    </w:p>
    <w:p w14:paraId="48DF39F1"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Communication and Collaboration: The LMS facilitates communication and collaboration between learners and instructors through discussion forums, messaging systems, and virtual classrooms. This promotes engagement, peer learning, and knowledge sharing.</w:t>
      </w:r>
    </w:p>
    <w:p w14:paraId="36BEB3E2"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Assessment and Feedback: Instructors can create assessments, quizzes, and assignments to evaluate learners' progress and understanding. The LMS automates grading processes, provides immediate feedback, and generates performance reports.</w:t>
      </w:r>
    </w:p>
    <w:p w14:paraId="4D07BD11"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Progress Tracking and Reporting: Administrators and instructors can monitor learners' activities, track their progress, and generate detailed reports. This data allows for personalized instruction, identification of knowledge gaps, and assessment of the effectiveness of the learning programs.</w:t>
      </w:r>
    </w:p>
    <w:p w14:paraId="3CED1875"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Integration and Customization: LMSs often support integration with other software systems, such as student information systems or HR platforms. They also offer customization options to tailor the learning experience and interface to the specific needs of the organization or institution.</w:t>
      </w:r>
    </w:p>
    <w:p w14:paraId="6ED00DD4" w14:textId="77777777" w:rsidR="00A85D72" w:rsidRPr="00A85D72" w:rsidRDefault="00A85D72" w:rsidP="00A85D72">
      <w:pPr>
        <w:spacing w:line="360" w:lineRule="auto"/>
        <w:jc w:val="both"/>
        <w:rPr>
          <w:rFonts w:ascii="Times New Roman" w:hAnsi="Times New Roman" w:cs="Times New Roman"/>
          <w:sz w:val="24"/>
          <w:szCs w:val="24"/>
        </w:rPr>
      </w:pPr>
      <w:r w:rsidRPr="00A85D72">
        <w:rPr>
          <w:rFonts w:ascii="Times New Roman" w:hAnsi="Times New Roman" w:cs="Times New Roman"/>
          <w:sz w:val="24"/>
          <w:szCs w:val="24"/>
        </w:rPr>
        <w:t xml:space="preserve">By harnessing the capabilities of a learning management system, educators and trainers can create engaging, flexible, and personalized learning experiences. Learners benefit from self-paced learning, access to rich multimedia content, interactive assessments, and opportunities for collaboration. Overall, an LMS serves as a powerful tool that empowers institutions and </w:t>
      </w:r>
      <w:r w:rsidRPr="00A85D72">
        <w:rPr>
          <w:rFonts w:ascii="Times New Roman" w:hAnsi="Times New Roman" w:cs="Times New Roman"/>
          <w:sz w:val="24"/>
          <w:szCs w:val="24"/>
        </w:rPr>
        <w:lastRenderedPageBreak/>
        <w:t>organizations to enhance the learning process, improve outcomes, and adapt to the evolving landscape of education and training.</w:t>
      </w:r>
    </w:p>
    <w:p w14:paraId="0B5531F1" w14:textId="77777777" w:rsidR="00C85570" w:rsidRPr="00C85570" w:rsidRDefault="00C85570" w:rsidP="00C85570">
      <w:pPr>
        <w:pBdr>
          <w:bottom w:val="single" w:sz="6" w:space="1" w:color="auto"/>
        </w:pBdr>
        <w:spacing w:after="0" w:line="240" w:lineRule="auto"/>
        <w:jc w:val="center"/>
        <w:rPr>
          <w:rFonts w:ascii="Arial" w:eastAsia="Times New Roman" w:hAnsi="Arial" w:cs="Arial"/>
          <w:vanish/>
          <w:sz w:val="16"/>
          <w:szCs w:val="16"/>
          <w:lang w:val="en-IN" w:eastAsia="en-IN"/>
        </w:rPr>
      </w:pPr>
      <w:r w:rsidRPr="00C85570">
        <w:rPr>
          <w:rFonts w:ascii="Arial" w:eastAsia="Times New Roman" w:hAnsi="Arial" w:cs="Arial"/>
          <w:vanish/>
          <w:sz w:val="16"/>
          <w:szCs w:val="16"/>
          <w:lang w:val="en-IN" w:eastAsia="en-IN"/>
        </w:rPr>
        <w:t>Top of Form</w:t>
      </w:r>
    </w:p>
    <w:p w14:paraId="2CB070EC" w14:textId="4121F470" w:rsidR="00AA7A52" w:rsidRPr="00AA7A52" w:rsidRDefault="00AA7A52" w:rsidP="00AA7A52">
      <w:pPr>
        <w:spacing w:line="360" w:lineRule="auto"/>
        <w:jc w:val="both"/>
        <w:rPr>
          <w:rFonts w:ascii="Times New Roman" w:hAnsi="Times New Roman" w:cs="Times New Roman"/>
          <w:sz w:val="28"/>
          <w:szCs w:val="28"/>
        </w:rPr>
      </w:pPr>
    </w:p>
    <w:p w14:paraId="0D442CEC"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0B7C013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06D08D00" w14:textId="55BE5AA6"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1."Learning management systems: An overview and comparative analysis" by Katherine Li and Richard Lalancette (2015)</w:t>
      </w:r>
    </w:p>
    <w:p w14:paraId="37C99646" w14:textId="0911B16E"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t xml:space="preserve"> This paper provides an overview of LMS features, benefits, and challenges. It compares different LMS platforms and discusses their effectiveness in supporting teaching and learning.</w:t>
      </w:r>
    </w:p>
    <w:p w14:paraId="081903F6" w14:textId="77777777"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2. "Evaluating learning management system success" by Abdul Rahman Ahlan et al. (2014).</w:t>
      </w:r>
    </w:p>
    <w:p w14:paraId="4B96C3BC" w14:textId="34966121"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t xml:space="preserve"> This study presents a framework for evaluating the success of LMS implementation in higher education. It identifies key success factors and proposes a measurement model to assess LMS effectiveness.</w:t>
      </w:r>
    </w:p>
    <w:p w14:paraId="13561AA7" w14:textId="77777777"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3."A systematic review of the literature on learning management system adoption: An overview of barriers and enablers" by Sahan Bulathwela et al. (2019).</w:t>
      </w:r>
    </w:p>
    <w:p w14:paraId="71DFE7FF" w14:textId="3125D481"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t xml:space="preserve"> This review explores the barriers and enablers of LMS adoption in educational institutions. It identifies factors such as technical, organizational, and pedagogical aspects that influence successful implementation.</w:t>
      </w:r>
    </w:p>
    <w:p w14:paraId="0AEF4A3F" w14:textId="77777777"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4."Exploring students' acceptance of learning management systems: A case study in a Malaysian university" by Muhammad Awais Bin Asghar et al. (2017).</w:t>
      </w:r>
    </w:p>
    <w:p w14:paraId="35D426A3" w14:textId="738330AD"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t xml:space="preserve"> This study investigates students' acceptance of an LMS and identifies factors influencing their intention to use the system. It highlights the importance of usability, perceived usefulness, and ease of use in determining LMS acceptance.</w:t>
      </w:r>
    </w:p>
    <w:p w14:paraId="3F3647BF" w14:textId="77777777"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5."A review of the literature on learning management system implementation: Benefits, challenges, and recommendations" by Rafael del Valle et al. (2018).</w:t>
      </w:r>
    </w:p>
    <w:p w14:paraId="26DAFE94" w14:textId="54DD0C86"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lastRenderedPageBreak/>
        <w:t xml:space="preserve"> This review synthesizes existing literature on LMS implementation in higher education. It discusses the benefits, challenges, and critical success factors of LMS adoption, and provides recommendations for effective implementation.</w:t>
      </w:r>
    </w:p>
    <w:p w14:paraId="5DC59984" w14:textId="77777777" w:rsidR="00CE1CDF" w:rsidRPr="00CE1CDF" w:rsidRDefault="00CE1CDF" w:rsidP="00CE1CDF">
      <w:pPr>
        <w:spacing w:line="360" w:lineRule="auto"/>
        <w:jc w:val="both"/>
        <w:rPr>
          <w:rFonts w:ascii="Times New Roman" w:hAnsi="Times New Roman" w:cs="Times New Roman"/>
          <w:b/>
          <w:bCs/>
          <w:sz w:val="24"/>
          <w:szCs w:val="24"/>
        </w:rPr>
      </w:pPr>
      <w:r w:rsidRPr="00CE1CDF">
        <w:rPr>
          <w:rFonts w:ascii="Times New Roman" w:hAnsi="Times New Roman" w:cs="Times New Roman"/>
          <w:b/>
          <w:bCs/>
          <w:sz w:val="24"/>
          <w:szCs w:val="24"/>
        </w:rPr>
        <w:t>6."A literature review on the effectiveness of learning management systems in higher education" by Shafika Isa et al. (2020).</w:t>
      </w:r>
    </w:p>
    <w:p w14:paraId="3A65328E" w14:textId="35F6F299" w:rsidR="00CE1CDF" w:rsidRPr="00CE1CDF" w:rsidRDefault="00CE1CDF" w:rsidP="00CE1CDF">
      <w:pPr>
        <w:spacing w:line="360" w:lineRule="auto"/>
        <w:jc w:val="both"/>
        <w:rPr>
          <w:rFonts w:ascii="Times New Roman" w:hAnsi="Times New Roman" w:cs="Times New Roman"/>
          <w:sz w:val="24"/>
          <w:szCs w:val="24"/>
        </w:rPr>
      </w:pPr>
      <w:r w:rsidRPr="00CE1CDF">
        <w:rPr>
          <w:rFonts w:ascii="Times New Roman" w:hAnsi="Times New Roman" w:cs="Times New Roman"/>
          <w:sz w:val="24"/>
          <w:szCs w:val="24"/>
        </w:rPr>
        <w:t xml:space="preserve"> This literature review examines the effectiveness of LMS in supporting teaching and learning in higher education. It explores the impact of LMS on student outcomes, engagement, and satisfaction.</w:t>
      </w:r>
    </w:p>
    <w:p w14:paraId="4377ED5F" w14:textId="77777777" w:rsidR="00F47358" w:rsidRDefault="00F47358" w:rsidP="00F47358">
      <w:pPr>
        <w:pStyle w:val="NormalWeb"/>
        <w:shd w:val="clear" w:color="auto" w:fill="FFFFFF"/>
        <w:spacing w:before="0" w:beforeAutospacing="0" w:after="375" w:afterAutospacing="0" w:line="360" w:lineRule="auto"/>
        <w:jc w:val="both"/>
        <w:rPr>
          <w:sz w:val="28"/>
        </w:rPr>
      </w:pPr>
      <w:r>
        <w:rPr>
          <w:rFonts w:eastAsia="Calibri"/>
          <w:b/>
          <w:color w:val="000000"/>
          <w:sz w:val="28"/>
        </w:rPr>
        <w:t>3. SYSTEM ANALYSIS</w:t>
      </w:r>
    </w:p>
    <w:p w14:paraId="6ADA36D7" w14:textId="77777777" w:rsidR="00F47358" w:rsidRDefault="00F47358" w:rsidP="00F47358">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7BDFA38C" w14:textId="1FEA5F5E" w:rsidR="00CE1CDF" w:rsidRPr="00F95523" w:rsidRDefault="00CE1CDF" w:rsidP="00CE1CDF">
      <w:pPr>
        <w:spacing w:line="360" w:lineRule="auto"/>
        <w:jc w:val="both"/>
        <w:rPr>
          <w:rFonts w:ascii="Times New Roman" w:hAnsi="Times New Roman" w:cs="Times New Roman"/>
          <w:sz w:val="24"/>
          <w:szCs w:val="24"/>
        </w:rPr>
      </w:pPr>
      <w:bookmarkStart w:id="0" w:name="_Hlk132731640"/>
      <w:r w:rsidRPr="00F95523">
        <w:rPr>
          <w:rFonts w:ascii="Times New Roman" w:hAnsi="Times New Roman" w:cs="Times New Roman"/>
          <w:sz w:val="24"/>
          <w:szCs w:val="24"/>
        </w:rPr>
        <w:t xml:space="preserve">Previously the </w:t>
      </w:r>
      <w:r>
        <w:rPr>
          <w:rFonts w:ascii="Times New Roman" w:hAnsi="Times New Roman" w:cs="Times New Roman"/>
          <w:sz w:val="24"/>
          <w:szCs w:val="24"/>
        </w:rPr>
        <w:t>learning</w:t>
      </w:r>
      <w:r w:rsidRPr="00F95523">
        <w:rPr>
          <w:rFonts w:ascii="Times New Roman" w:hAnsi="Times New Roman" w:cs="Times New Roman"/>
          <w:sz w:val="24"/>
          <w:szCs w:val="24"/>
        </w:rPr>
        <w:t xml:space="preserve"> management used to </w:t>
      </w:r>
      <w:r>
        <w:rPr>
          <w:rFonts w:ascii="Times New Roman" w:hAnsi="Times New Roman" w:cs="Times New Roman"/>
          <w:sz w:val="24"/>
          <w:szCs w:val="24"/>
        </w:rPr>
        <w:t>take physically</w:t>
      </w:r>
      <w:r w:rsidRPr="00F95523">
        <w:rPr>
          <w:rFonts w:ascii="Times New Roman" w:hAnsi="Times New Roman" w:cs="Times New Roman"/>
          <w:sz w:val="24"/>
          <w:szCs w:val="24"/>
        </w:rPr>
        <w:t xml:space="preserve">. The process is as follows o Approaching </w:t>
      </w:r>
      <w:r>
        <w:rPr>
          <w:rFonts w:ascii="Times New Roman" w:hAnsi="Times New Roman" w:cs="Times New Roman"/>
          <w:sz w:val="24"/>
          <w:szCs w:val="24"/>
        </w:rPr>
        <w:t>libraries and study halls</w:t>
      </w:r>
      <w:r w:rsidRPr="00F95523">
        <w:rPr>
          <w:rFonts w:ascii="Times New Roman" w:hAnsi="Times New Roman" w:cs="Times New Roman"/>
          <w:sz w:val="24"/>
          <w:szCs w:val="24"/>
        </w:rPr>
        <w:t xml:space="preserve"> .</w:t>
      </w:r>
      <w:r w:rsidR="00C2782E">
        <w:rPr>
          <w:rFonts w:ascii="Times New Roman" w:hAnsi="Times New Roman" w:cs="Times New Roman"/>
          <w:sz w:val="24"/>
          <w:szCs w:val="24"/>
        </w:rPr>
        <w:t>W</w:t>
      </w:r>
      <w:r>
        <w:rPr>
          <w:rFonts w:ascii="Times New Roman" w:hAnsi="Times New Roman" w:cs="Times New Roman"/>
          <w:sz w:val="24"/>
          <w:szCs w:val="24"/>
        </w:rPr>
        <w:t>henever student need to learn some courses , student should either buy some books or visit any central libraries. Here it will take time and manual process should be required.</w:t>
      </w:r>
    </w:p>
    <w:p w14:paraId="7FCE9AE8" w14:textId="77777777" w:rsidR="00F47358" w:rsidRDefault="00F47358" w:rsidP="00F47358">
      <w:pPr>
        <w:spacing w:line="360" w:lineRule="auto"/>
        <w:jc w:val="center"/>
        <w:rPr>
          <w:rFonts w:ascii="Times New Roman" w:eastAsia="Calibri" w:hAnsi="Times New Roman"/>
          <w:b/>
        </w:rPr>
      </w:pPr>
      <w:r>
        <w:rPr>
          <w:rFonts w:ascii="Times New Roman" w:eastAsia="Calibri" w:hAnsi="Times New Roman"/>
          <w:b/>
          <w:sz w:val="28"/>
          <w:szCs w:val="28"/>
        </w:rPr>
        <w:t>DISADVANTAGES</w:t>
      </w:r>
    </w:p>
    <w:p w14:paraId="3419BDD4" w14:textId="77777777" w:rsidR="00F47358" w:rsidRPr="00C72209" w:rsidRDefault="00F47358" w:rsidP="00F47358">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 xml:space="preserve">o It is time consuming. </w:t>
      </w:r>
    </w:p>
    <w:p w14:paraId="5A94381E" w14:textId="77777777" w:rsidR="00F47358" w:rsidRPr="00C72209" w:rsidRDefault="00F47358" w:rsidP="00F47358">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 xml:space="preserve">o It needs lot of human effort. </w:t>
      </w:r>
    </w:p>
    <w:p w14:paraId="0339C965" w14:textId="77777777" w:rsidR="00F47358" w:rsidRPr="00C72209" w:rsidRDefault="00F47358" w:rsidP="00F47358">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o More time for accessing.</w:t>
      </w:r>
    </w:p>
    <w:p w14:paraId="5AEFC9C8" w14:textId="77777777" w:rsidR="00F47358" w:rsidRPr="00C72209" w:rsidRDefault="00F47358" w:rsidP="00F47358">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 xml:space="preserve"> o Possibility of proxies. </w:t>
      </w:r>
    </w:p>
    <w:p w14:paraId="3C1CF04D" w14:textId="77777777" w:rsidR="00F47358" w:rsidRPr="00C72209" w:rsidRDefault="00F47358" w:rsidP="00F47358">
      <w:pPr>
        <w:spacing w:line="360" w:lineRule="auto"/>
        <w:jc w:val="both"/>
        <w:rPr>
          <w:rFonts w:ascii="Times New Roman" w:hAnsi="Times New Roman" w:cs="Times New Roman"/>
          <w:sz w:val="24"/>
          <w:szCs w:val="24"/>
        </w:rPr>
      </w:pPr>
      <w:r w:rsidRPr="00C72209">
        <w:rPr>
          <w:rFonts w:ascii="Times New Roman" w:hAnsi="Times New Roman" w:cs="Times New Roman"/>
          <w:sz w:val="24"/>
          <w:szCs w:val="24"/>
        </w:rPr>
        <w:t>o Possibility for human errors.</w:t>
      </w:r>
    </w:p>
    <w:p w14:paraId="72F78851" w14:textId="626DBC1A" w:rsidR="00F47358" w:rsidRDefault="00F47358" w:rsidP="00F47358">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bookmarkEnd w:id="0"/>
    <w:p w14:paraId="1D356EDC" w14:textId="77777777" w:rsidR="00F47358" w:rsidRDefault="00F47358" w:rsidP="00F47358">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41FEC7CA" w14:textId="77777777" w:rsidR="00CE1CDF" w:rsidRPr="002C5C4B" w:rsidRDefault="00CE1CDF" w:rsidP="00CE1CDF">
      <w:pPr>
        <w:spacing w:line="360" w:lineRule="auto"/>
        <w:jc w:val="both"/>
        <w:rPr>
          <w:rFonts w:ascii="Times New Roman" w:hAnsi="Times New Roman" w:cs="Times New Roman"/>
          <w:sz w:val="24"/>
          <w:szCs w:val="24"/>
        </w:rPr>
      </w:pPr>
      <w:r w:rsidRPr="002C5C4B">
        <w:rPr>
          <w:rFonts w:ascii="Times New Roman" w:hAnsi="Times New Roman" w:cs="Times New Roman"/>
          <w:sz w:val="24"/>
          <w:szCs w:val="24"/>
        </w:rPr>
        <w:t xml:space="preserve">The proposed system is a </w:t>
      </w:r>
      <w:r>
        <w:rPr>
          <w:rFonts w:ascii="Times New Roman" w:hAnsi="Times New Roman" w:cs="Times New Roman"/>
          <w:sz w:val="24"/>
          <w:szCs w:val="24"/>
        </w:rPr>
        <w:t xml:space="preserve">Learning management system  </w:t>
      </w:r>
      <w:r w:rsidRPr="002C5C4B">
        <w:rPr>
          <w:rFonts w:ascii="Times New Roman" w:hAnsi="Times New Roman" w:cs="Times New Roman"/>
          <w:sz w:val="24"/>
          <w:szCs w:val="24"/>
        </w:rPr>
        <w:t xml:space="preserve"> designed to streamline and automate the process of bus </w:t>
      </w:r>
      <w:r>
        <w:rPr>
          <w:rFonts w:ascii="Times New Roman" w:hAnsi="Times New Roman" w:cs="Times New Roman"/>
          <w:sz w:val="24"/>
          <w:szCs w:val="24"/>
        </w:rPr>
        <w:t xml:space="preserve">course requests </w:t>
      </w:r>
      <w:r w:rsidRPr="002C5C4B">
        <w:rPr>
          <w:rFonts w:ascii="Times New Roman" w:hAnsi="Times New Roman" w:cs="Times New Roman"/>
          <w:sz w:val="24"/>
          <w:szCs w:val="24"/>
        </w:rPr>
        <w:t>and</w:t>
      </w:r>
      <w:r>
        <w:rPr>
          <w:rFonts w:ascii="Times New Roman" w:hAnsi="Times New Roman" w:cs="Times New Roman"/>
          <w:sz w:val="24"/>
          <w:szCs w:val="24"/>
        </w:rPr>
        <w:t xml:space="preserve"> getting courses</w:t>
      </w:r>
      <w:r w:rsidRPr="002C5C4B">
        <w:rPr>
          <w:rFonts w:ascii="Times New Roman" w:hAnsi="Times New Roman" w:cs="Times New Roman"/>
          <w:sz w:val="24"/>
          <w:szCs w:val="24"/>
        </w:rPr>
        <w:t xml:space="preserve">. It aims to provide a user-friendly platform for </w:t>
      </w:r>
      <w:r>
        <w:rPr>
          <w:rFonts w:ascii="Times New Roman" w:hAnsi="Times New Roman" w:cs="Times New Roman"/>
          <w:sz w:val="24"/>
          <w:szCs w:val="24"/>
        </w:rPr>
        <w:lastRenderedPageBreak/>
        <w:t>student</w:t>
      </w:r>
      <w:r w:rsidRPr="002C5C4B">
        <w:rPr>
          <w:rFonts w:ascii="Times New Roman" w:hAnsi="Times New Roman" w:cs="Times New Roman"/>
          <w:sz w:val="24"/>
          <w:szCs w:val="24"/>
        </w:rPr>
        <w:t xml:space="preserve"> to </w:t>
      </w:r>
      <w:r>
        <w:rPr>
          <w:rFonts w:ascii="Times New Roman" w:hAnsi="Times New Roman" w:cs="Times New Roman"/>
          <w:sz w:val="24"/>
          <w:szCs w:val="24"/>
        </w:rPr>
        <w:t>buy courses</w:t>
      </w:r>
      <w:r w:rsidRPr="002C5C4B">
        <w:rPr>
          <w:rFonts w:ascii="Times New Roman" w:hAnsi="Times New Roman" w:cs="Times New Roman"/>
          <w:sz w:val="24"/>
          <w:szCs w:val="24"/>
        </w:rPr>
        <w:t xml:space="preserve"> online and operators to efficiently manage their </w:t>
      </w:r>
      <w:r>
        <w:rPr>
          <w:rFonts w:ascii="Times New Roman" w:hAnsi="Times New Roman" w:cs="Times New Roman"/>
          <w:sz w:val="24"/>
          <w:szCs w:val="24"/>
        </w:rPr>
        <w:t xml:space="preserve">providing online courses </w:t>
      </w:r>
      <w:r w:rsidRPr="002C5C4B">
        <w:rPr>
          <w:rFonts w:ascii="Times New Roman" w:hAnsi="Times New Roman" w:cs="Times New Roman"/>
          <w:sz w:val="24"/>
          <w:szCs w:val="24"/>
        </w:rPr>
        <w:t xml:space="preserve">operations. The system will offer a range of features to enhance the </w:t>
      </w:r>
      <w:r>
        <w:rPr>
          <w:rFonts w:ascii="Times New Roman" w:hAnsi="Times New Roman" w:cs="Times New Roman"/>
          <w:sz w:val="24"/>
          <w:szCs w:val="24"/>
        </w:rPr>
        <w:t>buying courses</w:t>
      </w:r>
      <w:r w:rsidRPr="002C5C4B">
        <w:rPr>
          <w:rFonts w:ascii="Times New Roman" w:hAnsi="Times New Roman" w:cs="Times New Roman"/>
          <w:sz w:val="24"/>
          <w:szCs w:val="24"/>
        </w:rPr>
        <w:t xml:space="preserve"> for </w:t>
      </w:r>
      <w:r>
        <w:rPr>
          <w:rFonts w:ascii="Times New Roman" w:hAnsi="Times New Roman" w:cs="Times New Roman"/>
          <w:sz w:val="24"/>
          <w:szCs w:val="24"/>
        </w:rPr>
        <w:t>students</w:t>
      </w:r>
      <w:r w:rsidRPr="002C5C4B">
        <w:rPr>
          <w:rFonts w:ascii="Times New Roman" w:hAnsi="Times New Roman" w:cs="Times New Roman"/>
          <w:sz w:val="24"/>
          <w:szCs w:val="24"/>
        </w:rPr>
        <w:t xml:space="preserve"> </w:t>
      </w:r>
      <w:r>
        <w:rPr>
          <w:rFonts w:ascii="Times New Roman" w:hAnsi="Times New Roman" w:cs="Times New Roman"/>
          <w:sz w:val="24"/>
          <w:szCs w:val="24"/>
        </w:rPr>
        <w:t>.</w:t>
      </w:r>
    </w:p>
    <w:p w14:paraId="7961B92D" w14:textId="77777777" w:rsidR="00F47358" w:rsidRDefault="00F47358" w:rsidP="00F47358">
      <w:pPr>
        <w:pStyle w:val="NormalWeb"/>
        <w:rPr>
          <w:b/>
          <w:sz w:val="28"/>
        </w:rPr>
      </w:pPr>
      <w:r>
        <w:rPr>
          <w:b/>
          <w:sz w:val="28"/>
        </w:rPr>
        <w:t>ADVANTAGES:</w:t>
      </w:r>
    </w:p>
    <w:p w14:paraId="3509EC0F" w14:textId="77777777" w:rsidR="00F47358" w:rsidRPr="008C0A4D" w:rsidRDefault="00F47358" w:rsidP="00F47358">
      <w:pPr>
        <w:spacing w:line="360" w:lineRule="auto"/>
        <w:jc w:val="both"/>
        <w:rPr>
          <w:rFonts w:ascii="Times New Roman" w:hAnsi="Times New Roman" w:cs="Times New Roman"/>
          <w:sz w:val="24"/>
          <w:szCs w:val="24"/>
        </w:rPr>
      </w:pPr>
      <w:bookmarkStart w:id="1" w:name="_Hlk129689099"/>
      <w:r w:rsidRPr="008C0A4D">
        <w:rPr>
          <w:rFonts w:ascii="Times New Roman" w:hAnsi="Times New Roman" w:cs="Times New Roman"/>
          <w:sz w:val="24"/>
          <w:szCs w:val="24"/>
        </w:rPr>
        <w:t xml:space="preserve">o Easy interface for the administrator to work on. </w:t>
      </w:r>
    </w:p>
    <w:p w14:paraId="58B1C6E7" w14:textId="77777777" w:rsidR="00F47358" w:rsidRPr="008C0A4D" w:rsidRDefault="00F47358" w:rsidP="00F47358">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Easy access to students. </w:t>
      </w:r>
    </w:p>
    <w:p w14:paraId="37286263" w14:textId="77777777" w:rsidR="00F47358" w:rsidRPr="008C0A4D" w:rsidRDefault="00F47358" w:rsidP="00F47358">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Generating reports instantly. </w:t>
      </w:r>
    </w:p>
    <w:p w14:paraId="23533AF8" w14:textId="77777777" w:rsidR="00F47358" w:rsidRPr="008C0A4D" w:rsidRDefault="00F47358" w:rsidP="00F47358">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 xml:space="preserve">o Less time consuming process. </w:t>
      </w:r>
    </w:p>
    <w:p w14:paraId="4B0A0F1D" w14:textId="77777777" w:rsidR="00F47358" w:rsidRPr="008C0A4D" w:rsidRDefault="00F47358" w:rsidP="00F47358">
      <w:pPr>
        <w:spacing w:line="360" w:lineRule="auto"/>
        <w:jc w:val="both"/>
        <w:rPr>
          <w:rFonts w:ascii="Times New Roman" w:hAnsi="Times New Roman" w:cs="Times New Roman"/>
          <w:sz w:val="24"/>
          <w:szCs w:val="24"/>
        </w:rPr>
      </w:pPr>
      <w:r w:rsidRPr="008C0A4D">
        <w:rPr>
          <w:rFonts w:ascii="Times New Roman" w:hAnsi="Times New Roman" w:cs="Times New Roman"/>
          <w:sz w:val="24"/>
          <w:szCs w:val="24"/>
        </w:rPr>
        <w:t>o Less human errors and proxies.</w:t>
      </w:r>
    </w:p>
    <w:bookmarkEnd w:id="1"/>
    <w:p w14:paraId="6D4040E2" w14:textId="77777777" w:rsidR="003452E0" w:rsidRDefault="003452E0" w:rsidP="003452E0">
      <w:pPr>
        <w:spacing w:line="360" w:lineRule="auto"/>
        <w:jc w:val="both"/>
        <w:rPr>
          <w:rFonts w:ascii="Times New Roman" w:hAnsi="Times New Roman" w:cs="Times New Roman"/>
          <w:sz w:val="24"/>
          <w:szCs w:val="24"/>
        </w:rPr>
      </w:pPr>
    </w:p>
    <w:p w14:paraId="615E6910" w14:textId="77777777" w:rsidR="003452E0" w:rsidRDefault="003452E0" w:rsidP="003452E0">
      <w:pPr>
        <w:spacing w:line="360" w:lineRule="auto"/>
        <w:rPr>
          <w:rFonts w:ascii="Times New Roman" w:eastAsia="Calibri" w:hAnsi="Times New Roman"/>
          <w:b/>
          <w:sz w:val="24"/>
          <w:szCs w:val="24"/>
        </w:rPr>
      </w:pPr>
    </w:p>
    <w:p w14:paraId="7DF17AC0" w14:textId="77777777" w:rsidR="003452E0" w:rsidRDefault="003452E0" w:rsidP="003452E0">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33FF2631" w14:textId="77777777" w:rsidR="003452E0" w:rsidRDefault="003452E0" w:rsidP="003452E0">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5E68E4D0" w14:textId="77777777" w:rsidR="003452E0" w:rsidRDefault="003452E0" w:rsidP="003452E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791EF68C" w14:textId="77777777" w:rsidR="003452E0" w:rsidRDefault="003452E0" w:rsidP="003452E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33E543C8" w14:textId="77777777" w:rsidR="003452E0" w:rsidRDefault="003452E0" w:rsidP="003452E0">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7D663149" w14:textId="77777777" w:rsidR="003452E0" w:rsidRDefault="003452E0" w:rsidP="003452E0">
      <w:pPr>
        <w:pStyle w:val="ListParagraph"/>
        <w:numPr>
          <w:ilvl w:val="0"/>
          <w:numId w:val="65"/>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547DB15C" w14:textId="77777777" w:rsidR="003452E0" w:rsidRDefault="003452E0" w:rsidP="003452E0">
      <w:pPr>
        <w:pStyle w:val="ListParagraph"/>
        <w:numPr>
          <w:ilvl w:val="0"/>
          <w:numId w:val="65"/>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7509E95D" w14:textId="77777777" w:rsidR="003452E0" w:rsidRDefault="003452E0" w:rsidP="003452E0">
      <w:pPr>
        <w:pStyle w:val="ListParagraph"/>
        <w:numPr>
          <w:ilvl w:val="0"/>
          <w:numId w:val="65"/>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A verification email is sent to user whenever he/she register for the first time on some software system.</w:t>
      </w:r>
    </w:p>
    <w:p w14:paraId="184A97EA" w14:textId="77777777" w:rsidR="003452E0" w:rsidRDefault="003452E0" w:rsidP="003452E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00B29AB1"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5EE531FE"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19BBD83C"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56633782"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37555B88"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60A53A0F"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3DB1407E"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540402F4" w14:textId="77777777" w:rsidR="003452E0" w:rsidRDefault="003452E0" w:rsidP="003452E0">
      <w:pPr>
        <w:numPr>
          <w:ilvl w:val="0"/>
          <w:numId w:val="66"/>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38F23B09" w14:textId="77777777" w:rsidR="003452E0" w:rsidRDefault="003452E0" w:rsidP="003452E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3FCF8D6E" w14:textId="77777777" w:rsidR="003452E0" w:rsidRDefault="003452E0" w:rsidP="003452E0">
      <w:pPr>
        <w:pStyle w:val="ListParagraph"/>
        <w:numPr>
          <w:ilvl w:val="0"/>
          <w:numId w:val="6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1871818A" w14:textId="77777777" w:rsidR="003452E0" w:rsidRDefault="003452E0" w:rsidP="003452E0">
      <w:pPr>
        <w:pStyle w:val="ListParagraph"/>
        <w:numPr>
          <w:ilvl w:val="0"/>
          <w:numId w:val="6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55835709" w14:textId="77777777" w:rsidR="003452E0" w:rsidRDefault="003452E0" w:rsidP="003452E0">
      <w:pPr>
        <w:pStyle w:val="ListParagraph"/>
        <w:numPr>
          <w:ilvl w:val="0"/>
          <w:numId w:val="6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AAECE2F" w14:textId="77777777" w:rsidR="003452E0" w:rsidRDefault="003452E0" w:rsidP="003452E0">
      <w:pPr>
        <w:pStyle w:val="ListParagraph"/>
        <w:numPr>
          <w:ilvl w:val="1"/>
          <w:numId w:val="68"/>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0F28B9B8" w14:textId="77777777" w:rsidR="003452E0" w:rsidRDefault="003452E0" w:rsidP="003452E0">
      <w:pPr>
        <w:pStyle w:val="Heading1"/>
        <w:keepLines w:val="0"/>
        <w:spacing w:before="0" w:line="360" w:lineRule="auto"/>
        <w:ind w:firstLine="720"/>
        <w:jc w:val="both"/>
        <w:rPr>
          <w:rFonts w:ascii="Times New Roman" w:hAnsi="Times New Roman"/>
          <w:bCs/>
          <w:color w:val="000000"/>
          <w:kern w:val="36"/>
          <w:sz w:val="24"/>
          <w:szCs w:val="24"/>
        </w:rPr>
      </w:pPr>
      <w:r>
        <w:rPr>
          <w:rFonts w:ascii="Times New Roman" w:hAnsi="Times New Roman"/>
          <w:bCs/>
          <w:color w:val="000000"/>
          <w:kern w:val="36"/>
          <w:sz w:val="24"/>
          <w:szCs w:val="24"/>
        </w:rPr>
        <w:t>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t>- I3/Intel Processor</w:t>
      </w:r>
    </w:p>
    <w:p w14:paraId="286976C0" w14:textId="77777777" w:rsidR="003452E0" w:rsidRDefault="003452E0" w:rsidP="003452E0">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Hard Disk</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- 160GB</w:t>
      </w:r>
    </w:p>
    <w:p w14:paraId="70FD7259" w14:textId="77777777" w:rsidR="003452E0" w:rsidRDefault="003452E0" w:rsidP="003452E0">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Key Board</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Standard Windows Keyboard</w:t>
      </w:r>
    </w:p>
    <w:p w14:paraId="4618AEED" w14:textId="77777777" w:rsidR="003452E0" w:rsidRDefault="003452E0" w:rsidP="003452E0">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Mouse</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Two or Three Button Mouse</w:t>
      </w:r>
    </w:p>
    <w:p w14:paraId="3BFB97D5" w14:textId="77777777" w:rsidR="003452E0" w:rsidRDefault="003452E0" w:rsidP="003452E0">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Monitor</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SVGA</w:t>
      </w:r>
    </w:p>
    <w:p w14:paraId="3DFCA923" w14:textId="77777777" w:rsidR="003452E0" w:rsidRDefault="003452E0" w:rsidP="003452E0">
      <w:pPr>
        <w:spacing w:after="0" w:line="360" w:lineRule="auto"/>
        <w:ind w:firstLine="720"/>
        <w:jc w:val="both"/>
        <w:rPr>
          <w:rFonts w:ascii="Times New Roman" w:eastAsia="Calibri" w:hAnsi="Times New Roman"/>
          <w:color w:val="000000"/>
          <w:sz w:val="24"/>
          <w:szCs w:val="24"/>
        </w:rPr>
      </w:pPr>
      <w:r>
        <w:rPr>
          <w:rFonts w:ascii="Times New Roman" w:eastAsia="Calibri" w:hAnsi="Times New Roman"/>
          <w:color w:val="000000"/>
          <w:sz w:val="24"/>
          <w:szCs w:val="24"/>
        </w:rPr>
        <w:t>RAM</w:t>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r>
      <w:r>
        <w:rPr>
          <w:rFonts w:ascii="Times New Roman" w:eastAsia="Calibri" w:hAnsi="Times New Roman"/>
          <w:color w:val="000000"/>
          <w:sz w:val="24"/>
          <w:szCs w:val="24"/>
        </w:rPr>
        <w:tab/>
        <w:t>- 8GB</w:t>
      </w:r>
    </w:p>
    <w:p w14:paraId="20F166A1" w14:textId="77777777" w:rsidR="003452E0" w:rsidRDefault="003452E0" w:rsidP="003452E0">
      <w:pPr>
        <w:pStyle w:val="ListParagraph"/>
        <w:numPr>
          <w:ilvl w:val="1"/>
          <w:numId w:val="68"/>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67FAE9D4" w14:textId="77777777" w:rsidR="003452E0" w:rsidRDefault="003452E0" w:rsidP="003452E0">
      <w:pPr>
        <w:pStyle w:val="BodyText"/>
        <w:ind w:left="720"/>
        <w:jc w:val="both"/>
        <w:rPr>
          <w:color w:val="000000"/>
          <w:sz w:val="24"/>
        </w:rPr>
      </w:pPr>
      <w:r>
        <w:rPr>
          <w:color w:val="000000"/>
          <w:sz w:val="24"/>
        </w:rPr>
        <w:t>Operating System</w:t>
      </w:r>
      <w:r>
        <w:rPr>
          <w:color w:val="000000"/>
          <w:sz w:val="24"/>
        </w:rPr>
        <w:tab/>
      </w:r>
      <w:r>
        <w:rPr>
          <w:color w:val="000000"/>
          <w:sz w:val="24"/>
        </w:rPr>
        <w:tab/>
        <w:t>:  Windows 7/8/10</w:t>
      </w:r>
    </w:p>
    <w:p w14:paraId="1FE964D3" w14:textId="77777777" w:rsidR="003452E0" w:rsidRDefault="003452E0" w:rsidP="003452E0">
      <w:pPr>
        <w:pStyle w:val="BodyText"/>
        <w:ind w:left="720"/>
        <w:jc w:val="both"/>
        <w:rPr>
          <w:color w:val="000000"/>
          <w:sz w:val="24"/>
        </w:rPr>
      </w:pPr>
      <w:r>
        <w:rPr>
          <w:color w:val="000000"/>
          <w:sz w:val="24"/>
        </w:rPr>
        <w:t>Server side Script</w:t>
      </w:r>
      <w:r>
        <w:rPr>
          <w:color w:val="000000"/>
          <w:sz w:val="24"/>
        </w:rPr>
        <w:tab/>
      </w:r>
      <w:r>
        <w:rPr>
          <w:color w:val="000000"/>
          <w:sz w:val="24"/>
        </w:rPr>
        <w:tab/>
        <w:t>:  React Js</w:t>
      </w:r>
    </w:p>
    <w:p w14:paraId="57CDC153" w14:textId="1C51C46D" w:rsidR="003452E0" w:rsidRDefault="003452E0" w:rsidP="003452E0">
      <w:pPr>
        <w:pStyle w:val="BodyText"/>
        <w:ind w:left="720"/>
        <w:jc w:val="both"/>
        <w:rPr>
          <w:color w:val="000000"/>
          <w:sz w:val="24"/>
        </w:rPr>
      </w:pPr>
      <w:r>
        <w:rPr>
          <w:color w:val="000000"/>
          <w:sz w:val="24"/>
        </w:rPr>
        <w:lastRenderedPageBreak/>
        <w:t>Programming Language</w:t>
      </w:r>
      <w:r>
        <w:rPr>
          <w:color w:val="000000"/>
          <w:sz w:val="24"/>
        </w:rPr>
        <w:tab/>
        <w:t xml:space="preserve">:  </w:t>
      </w:r>
      <w:r w:rsidR="00F76DA7">
        <w:rPr>
          <w:color w:val="000000"/>
          <w:sz w:val="24"/>
        </w:rPr>
        <w:t>ASP</w:t>
      </w:r>
      <w:r w:rsidR="00CE1CDF">
        <w:rPr>
          <w:color w:val="000000"/>
          <w:sz w:val="24"/>
        </w:rPr>
        <w:t>.Net</w:t>
      </w:r>
    </w:p>
    <w:p w14:paraId="0B7E82B8" w14:textId="1CAD0085" w:rsidR="003452E0" w:rsidRDefault="003452E0" w:rsidP="003452E0">
      <w:pPr>
        <w:pStyle w:val="BodyText"/>
        <w:ind w:left="720"/>
        <w:jc w:val="both"/>
        <w:rPr>
          <w:color w:val="000000"/>
          <w:sz w:val="24"/>
        </w:rPr>
      </w:pPr>
      <w:r>
        <w:rPr>
          <w:color w:val="000000"/>
          <w:sz w:val="24"/>
        </w:rPr>
        <w:t>IDE/Workbench</w:t>
      </w:r>
      <w:r>
        <w:rPr>
          <w:color w:val="000000"/>
          <w:sz w:val="24"/>
        </w:rPr>
        <w:tab/>
      </w:r>
      <w:r>
        <w:rPr>
          <w:color w:val="000000"/>
          <w:sz w:val="24"/>
        </w:rPr>
        <w:tab/>
        <w:t xml:space="preserve">:  </w:t>
      </w:r>
      <w:r w:rsidR="00A45B89">
        <w:rPr>
          <w:color w:val="000000"/>
          <w:sz w:val="24"/>
        </w:rPr>
        <w:t>VisualStudio</w:t>
      </w:r>
    </w:p>
    <w:p w14:paraId="5D63FBD9" w14:textId="54888798" w:rsidR="003452E0" w:rsidRDefault="003452E0" w:rsidP="003452E0">
      <w:pPr>
        <w:pStyle w:val="BodyText"/>
        <w:ind w:left="720"/>
        <w:jc w:val="both"/>
        <w:rPr>
          <w:color w:val="000000"/>
          <w:sz w:val="24"/>
        </w:rPr>
      </w:pPr>
      <w:r>
        <w:rPr>
          <w:color w:val="000000"/>
          <w:sz w:val="24"/>
        </w:rPr>
        <w:t xml:space="preserve">Server </w:t>
      </w:r>
      <w:r>
        <w:rPr>
          <w:color w:val="000000"/>
          <w:sz w:val="24"/>
        </w:rPr>
        <w:tab/>
      </w:r>
      <w:r>
        <w:rPr>
          <w:color w:val="000000"/>
          <w:sz w:val="24"/>
        </w:rPr>
        <w:tab/>
        <w:t xml:space="preserve">                        :  </w:t>
      </w:r>
      <w:r w:rsidR="00F76DA7">
        <w:rPr>
          <w:color w:val="000000"/>
          <w:sz w:val="24"/>
        </w:rPr>
        <w:t>MS</w:t>
      </w:r>
      <w:r>
        <w:rPr>
          <w:color w:val="000000"/>
          <w:sz w:val="24"/>
        </w:rPr>
        <w:t xml:space="preserve"> Server</w:t>
      </w:r>
    </w:p>
    <w:p w14:paraId="5FC19995" w14:textId="6737CC23" w:rsidR="003452E0" w:rsidRDefault="003452E0" w:rsidP="003452E0">
      <w:pPr>
        <w:pStyle w:val="BodyText"/>
        <w:ind w:left="720"/>
        <w:jc w:val="both"/>
        <w:rPr>
          <w:color w:val="000000"/>
          <w:sz w:val="24"/>
        </w:rPr>
      </w:pPr>
      <w:r>
        <w:rPr>
          <w:color w:val="000000"/>
          <w:sz w:val="24"/>
        </w:rPr>
        <w:t>Database</w:t>
      </w:r>
      <w:r>
        <w:rPr>
          <w:color w:val="000000"/>
          <w:sz w:val="24"/>
        </w:rPr>
        <w:tab/>
      </w:r>
      <w:r>
        <w:rPr>
          <w:color w:val="000000"/>
          <w:sz w:val="24"/>
        </w:rPr>
        <w:tab/>
      </w:r>
      <w:r>
        <w:rPr>
          <w:color w:val="000000"/>
          <w:sz w:val="24"/>
        </w:rPr>
        <w:tab/>
        <w:t xml:space="preserve">:  </w:t>
      </w:r>
      <w:r w:rsidR="00F76DA7">
        <w:rPr>
          <w:color w:val="000000"/>
          <w:sz w:val="24"/>
        </w:rPr>
        <w:t>MSSQL</w:t>
      </w:r>
    </w:p>
    <w:p w14:paraId="212DDC98" w14:textId="77777777" w:rsidR="003452E0" w:rsidRDefault="003452E0" w:rsidP="003452E0">
      <w:pPr>
        <w:pStyle w:val="BodyText"/>
        <w:ind w:left="720"/>
        <w:jc w:val="both"/>
        <w:rPr>
          <w:color w:val="000000"/>
          <w:sz w:val="24"/>
        </w:rPr>
      </w:pPr>
    </w:p>
    <w:p w14:paraId="77748988" w14:textId="77777777" w:rsidR="003452E0" w:rsidRDefault="003452E0" w:rsidP="003452E0">
      <w:pPr>
        <w:pStyle w:val="BodyText"/>
        <w:ind w:left="720"/>
        <w:jc w:val="both"/>
        <w:rPr>
          <w:color w:val="000000"/>
          <w:sz w:val="24"/>
        </w:rPr>
      </w:pPr>
    </w:p>
    <w:p w14:paraId="4CCD3033" w14:textId="08140C7F" w:rsidR="003452E0" w:rsidRDefault="003452E0" w:rsidP="003452E0">
      <w:pPr>
        <w:pStyle w:val="ListParagraph"/>
        <w:numPr>
          <w:ilvl w:val="1"/>
          <w:numId w:val="69"/>
        </w:numPr>
        <w:jc w:val="both"/>
        <w:rPr>
          <w:rFonts w:ascii="Times New Roman" w:hAnsi="Times New Roman" w:cs="Times New Roman"/>
          <w:b/>
          <w:sz w:val="24"/>
          <w:szCs w:val="24"/>
        </w:rPr>
      </w:pPr>
    </w:p>
    <w:p w14:paraId="76BEEFDD" w14:textId="77777777" w:rsidR="003452E0" w:rsidRDefault="003452E0" w:rsidP="003452E0">
      <w:pPr>
        <w:pStyle w:val="ListParagraph"/>
        <w:numPr>
          <w:ilvl w:val="1"/>
          <w:numId w:val="69"/>
        </w:numPr>
        <w:jc w:val="both"/>
        <w:rPr>
          <w:rFonts w:ascii="Times New Roman" w:hAnsi="Times New Roman" w:cs="Times New Roman"/>
          <w:b/>
          <w:sz w:val="24"/>
          <w:szCs w:val="24"/>
        </w:rPr>
      </w:pPr>
      <w:r>
        <w:rPr>
          <w:rFonts w:ascii="Times New Roman" w:hAnsi="Times New Roman" w:cs="Times New Roman"/>
          <w:b/>
          <w:sz w:val="24"/>
          <w:szCs w:val="24"/>
        </w:rPr>
        <w:t>Architecture:</w:t>
      </w:r>
    </w:p>
    <w:p w14:paraId="1604DB3D" w14:textId="77777777" w:rsidR="003452E0" w:rsidRDefault="003452E0" w:rsidP="003452E0">
      <w:pPr>
        <w:pStyle w:val="ListParagraph"/>
        <w:jc w:val="both"/>
        <w:rPr>
          <w:rFonts w:ascii="Times New Roman" w:hAnsi="Times New Roman" w:cs="Times New Roman"/>
          <w:b/>
          <w:sz w:val="24"/>
          <w:szCs w:val="24"/>
        </w:rPr>
      </w:pPr>
      <w:r>
        <w:rPr>
          <w:rFonts w:ascii="Times New Roman" w:hAnsi="Times New Roman" w:cs="Times New Roman"/>
          <w:b/>
          <w:sz w:val="24"/>
          <w:szCs w:val="24"/>
        </w:rPr>
        <w:br w:type="textWrapping" w:clear="all"/>
      </w:r>
    </w:p>
    <w:p w14:paraId="535B60A4" w14:textId="043013B8" w:rsidR="003452E0" w:rsidRDefault="004408A4" w:rsidP="003452E0">
      <w:pPr>
        <w:pStyle w:val="NormalWeb"/>
        <w:shd w:val="clear" w:color="auto" w:fill="FFFFFF"/>
        <w:spacing w:before="0" w:beforeAutospacing="0" w:after="375" w:afterAutospacing="0" w:line="360" w:lineRule="auto"/>
        <w:rPr>
          <w:szCs w:val="28"/>
        </w:rPr>
      </w:pPr>
      <w:r w:rsidRPr="004408A4">
        <w:rPr>
          <w:b/>
          <w:noProof/>
        </w:rPr>
        <w:drawing>
          <wp:inline distT="0" distB="0" distL="0" distR="0" wp14:anchorId="43713A6F" wp14:editId="69DB7DD4">
            <wp:extent cx="4029637" cy="3458058"/>
            <wp:effectExtent l="0" t="0" r="0" b="9525"/>
            <wp:docPr id="77223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239993" name=""/>
                    <pic:cNvPicPr/>
                  </pic:nvPicPr>
                  <pic:blipFill>
                    <a:blip r:embed="rId8"/>
                    <a:stretch>
                      <a:fillRect/>
                    </a:stretch>
                  </pic:blipFill>
                  <pic:spPr>
                    <a:xfrm>
                      <a:off x="0" y="0"/>
                      <a:ext cx="4029637" cy="3458058"/>
                    </a:xfrm>
                    <a:prstGeom prst="rect">
                      <a:avLst/>
                    </a:prstGeom>
                  </pic:spPr>
                </pic:pic>
              </a:graphicData>
            </a:graphic>
          </wp:inline>
        </w:drawing>
      </w:r>
    </w:p>
    <w:p w14:paraId="7397573B" w14:textId="77777777" w:rsidR="003452E0" w:rsidRDefault="003452E0" w:rsidP="003452E0">
      <w:pPr>
        <w:spacing w:line="360" w:lineRule="auto"/>
        <w:jc w:val="both"/>
        <w:rPr>
          <w:rFonts w:ascii="Times New Roman" w:hAnsi="Times New Roman" w:cs="Times New Roman"/>
          <w:b/>
          <w:color w:val="000000" w:themeColor="text1"/>
          <w:sz w:val="28"/>
          <w:szCs w:val="28"/>
        </w:rPr>
      </w:pPr>
    </w:p>
    <w:p w14:paraId="0FFA629B" w14:textId="77777777" w:rsidR="003452E0" w:rsidRDefault="003452E0" w:rsidP="003452E0">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13A584A4" w14:textId="77777777" w:rsidR="003452E0" w:rsidRDefault="003452E0" w:rsidP="003452E0">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4FDE411F" w14:textId="77777777" w:rsidR="003452E0" w:rsidRDefault="003452E0" w:rsidP="003452E0">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1C752F49" w14:textId="77777777" w:rsidR="003452E0" w:rsidRDefault="003452E0" w:rsidP="003452E0">
      <w:pPr>
        <w:pStyle w:val="NormalWeb"/>
        <w:spacing w:before="120" w:beforeAutospacing="0" w:after="144" w:afterAutospacing="0" w:line="360" w:lineRule="auto"/>
        <w:ind w:left="48" w:right="48"/>
        <w:jc w:val="both"/>
        <w:rPr>
          <w:color w:val="000000" w:themeColor="text1"/>
        </w:rPr>
      </w:pPr>
      <w:r>
        <w:rPr>
          <w:color w:val="000000" w:themeColor="text1"/>
        </w:rPr>
        <w:lastRenderedPageBreak/>
        <w:t>In an information system, input is the raw data that is processed to produce output. During the input design, the developers must consider the input devices such as PC, MICR, OMR, etc.</w:t>
      </w:r>
    </w:p>
    <w:p w14:paraId="56A3C202" w14:textId="77777777" w:rsidR="003452E0" w:rsidRDefault="003452E0" w:rsidP="003452E0">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6356B34C" w14:textId="77777777" w:rsidR="003452E0" w:rsidRDefault="003452E0" w:rsidP="003452E0">
      <w:pPr>
        <w:pStyle w:val="NormalWeb"/>
        <w:numPr>
          <w:ilvl w:val="0"/>
          <w:numId w:val="70"/>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10294C05" w14:textId="77777777" w:rsidR="003452E0" w:rsidRDefault="003452E0" w:rsidP="003452E0">
      <w:pPr>
        <w:pStyle w:val="NormalWeb"/>
        <w:numPr>
          <w:ilvl w:val="0"/>
          <w:numId w:val="70"/>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1B561464" w14:textId="77777777" w:rsidR="003452E0" w:rsidRDefault="003452E0" w:rsidP="003452E0">
      <w:pPr>
        <w:pStyle w:val="NormalWeb"/>
        <w:numPr>
          <w:ilvl w:val="0"/>
          <w:numId w:val="70"/>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5058F920" w14:textId="77777777" w:rsidR="003452E0" w:rsidRDefault="003452E0" w:rsidP="003452E0">
      <w:pPr>
        <w:pStyle w:val="NormalWeb"/>
        <w:numPr>
          <w:ilvl w:val="0"/>
          <w:numId w:val="70"/>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005A0E54" w14:textId="77777777" w:rsidR="003452E0" w:rsidRDefault="003452E0" w:rsidP="003452E0">
      <w:pPr>
        <w:pStyle w:val="NormalWeb"/>
        <w:numPr>
          <w:ilvl w:val="0"/>
          <w:numId w:val="70"/>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19E46DDB" w14:textId="77777777" w:rsidR="003452E0" w:rsidRDefault="003452E0" w:rsidP="003452E0">
      <w:pPr>
        <w:pStyle w:val="NormalWeb"/>
        <w:numPr>
          <w:ilvl w:val="1"/>
          <w:numId w:val="70"/>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6B572D05" w14:textId="77777777" w:rsidR="003452E0" w:rsidRDefault="003452E0" w:rsidP="003452E0">
      <w:pPr>
        <w:pStyle w:val="NormalWeb"/>
        <w:numPr>
          <w:ilvl w:val="1"/>
          <w:numId w:val="70"/>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0A670573" w14:textId="77777777" w:rsidR="003452E0" w:rsidRDefault="003452E0" w:rsidP="003452E0">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2D48B05F" w14:textId="77777777" w:rsidR="003452E0" w:rsidRDefault="003452E0" w:rsidP="003452E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58A2EAB3" w14:textId="77777777" w:rsidR="003452E0" w:rsidRDefault="003452E0" w:rsidP="003452E0">
      <w:pPr>
        <w:pStyle w:val="NormalWeb"/>
        <w:numPr>
          <w:ilvl w:val="0"/>
          <w:numId w:val="71"/>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7D12CC16" w14:textId="77777777" w:rsidR="003452E0" w:rsidRDefault="003452E0" w:rsidP="003452E0">
      <w:pPr>
        <w:pStyle w:val="NormalWeb"/>
        <w:numPr>
          <w:ilvl w:val="0"/>
          <w:numId w:val="71"/>
        </w:numPr>
        <w:spacing w:before="120" w:beforeAutospacing="0" w:after="144" w:afterAutospacing="0" w:line="360" w:lineRule="auto"/>
        <w:ind w:left="768" w:right="48"/>
        <w:jc w:val="both"/>
        <w:rPr>
          <w:color w:val="000000" w:themeColor="text1"/>
        </w:rPr>
      </w:pPr>
      <w:r>
        <w:rPr>
          <w:color w:val="000000" w:themeColor="text1"/>
        </w:rPr>
        <w:t>To reduce input volume</w:t>
      </w:r>
    </w:p>
    <w:p w14:paraId="552C59E2" w14:textId="77777777" w:rsidR="003452E0" w:rsidRDefault="003452E0" w:rsidP="003452E0">
      <w:pPr>
        <w:pStyle w:val="NormalWeb"/>
        <w:numPr>
          <w:ilvl w:val="0"/>
          <w:numId w:val="71"/>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2181108A" w14:textId="77777777" w:rsidR="003452E0" w:rsidRDefault="003452E0" w:rsidP="003452E0">
      <w:pPr>
        <w:pStyle w:val="NormalWeb"/>
        <w:numPr>
          <w:ilvl w:val="0"/>
          <w:numId w:val="71"/>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6F644503" w14:textId="77777777" w:rsidR="003452E0" w:rsidRDefault="003452E0" w:rsidP="003452E0">
      <w:pPr>
        <w:pStyle w:val="NormalWeb"/>
        <w:numPr>
          <w:ilvl w:val="0"/>
          <w:numId w:val="71"/>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74B87DD8" w14:textId="77777777" w:rsidR="003452E0" w:rsidRDefault="003452E0" w:rsidP="003452E0">
      <w:pPr>
        <w:pStyle w:val="NormalWeb"/>
        <w:spacing w:before="120" w:beforeAutospacing="0" w:after="144" w:afterAutospacing="0" w:line="360" w:lineRule="auto"/>
        <w:ind w:left="48" w:right="48"/>
        <w:jc w:val="both"/>
        <w:rPr>
          <w:b/>
          <w:bCs/>
          <w:color w:val="000000" w:themeColor="text1"/>
        </w:rPr>
      </w:pPr>
    </w:p>
    <w:p w14:paraId="64C0CE1D" w14:textId="77777777" w:rsidR="003452E0" w:rsidRDefault="003452E0" w:rsidP="003452E0">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53B0181C" w14:textId="77777777" w:rsidR="003452E0" w:rsidRDefault="003452E0" w:rsidP="003452E0">
      <w:pPr>
        <w:pStyle w:val="NormalWeb"/>
        <w:spacing w:before="120" w:beforeAutospacing="0" w:after="144" w:afterAutospacing="0" w:line="360" w:lineRule="auto"/>
        <w:ind w:left="48" w:right="48"/>
        <w:jc w:val="both"/>
        <w:rPr>
          <w:color w:val="000000" w:themeColor="text1"/>
        </w:rPr>
      </w:pPr>
      <w:r>
        <w:rPr>
          <w:color w:val="000000" w:themeColor="text1"/>
        </w:rPr>
        <w:lastRenderedPageBreak/>
        <w:t>The design of output is the most important task of any system. During output design, developers identify the type of outputs needed, and consider the necessary output controls and prototype report layouts.</w:t>
      </w:r>
    </w:p>
    <w:p w14:paraId="2599C164" w14:textId="77777777" w:rsidR="003452E0" w:rsidRDefault="003452E0" w:rsidP="003452E0">
      <w:pPr>
        <w:pStyle w:val="Heading3"/>
        <w:spacing w:line="360" w:lineRule="auto"/>
        <w:jc w:val="both"/>
        <w:rPr>
          <w:color w:val="000000" w:themeColor="text1"/>
        </w:rPr>
      </w:pPr>
      <w:r>
        <w:rPr>
          <w:color w:val="000000" w:themeColor="text1"/>
        </w:rPr>
        <w:t>Objectives of Output Design:</w:t>
      </w:r>
    </w:p>
    <w:p w14:paraId="169CDD4A" w14:textId="77777777" w:rsidR="003452E0" w:rsidRDefault="003452E0" w:rsidP="003452E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1AE2300F" w14:textId="77777777" w:rsidR="003452E0" w:rsidRDefault="003452E0" w:rsidP="003452E0">
      <w:pPr>
        <w:pStyle w:val="NormalWeb"/>
        <w:numPr>
          <w:ilvl w:val="0"/>
          <w:numId w:val="72"/>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725A708F" w14:textId="77777777" w:rsidR="003452E0" w:rsidRDefault="003452E0" w:rsidP="003452E0">
      <w:pPr>
        <w:pStyle w:val="NormalWeb"/>
        <w:numPr>
          <w:ilvl w:val="0"/>
          <w:numId w:val="72"/>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129D183C" w14:textId="77777777" w:rsidR="003452E0" w:rsidRDefault="003452E0" w:rsidP="003452E0">
      <w:pPr>
        <w:pStyle w:val="NormalWeb"/>
        <w:numPr>
          <w:ilvl w:val="0"/>
          <w:numId w:val="72"/>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2FB77A0F" w14:textId="77777777" w:rsidR="003452E0" w:rsidRDefault="003452E0" w:rsidP="003452E0">
      <w:pPr>
        <w:pStyle w:val="NormalWeb"/>
        <w:numPr>
          <w:ilvl w:val="0"/>
          <w:numId w:val="72"/>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2CD25722" w14:textId="77777777" w:rsidR="003452E0" w:rsidRDefault="003452E0" w:rsidP="003452E0">
      <w:pPr>
        <w:pStyle w:val="NormalWeb"/>
        <w:numPr>
          <w:ilvl w:val="0"/>
          <w:numId w:val="72"/>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1C658A59" w14:textId="77777777" w:rsidR="003452E0" w:rsidRDefault="003452E0" w:rsidP="003452E0">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7E792762" w14:textId="77777777" w:rsidR="003452E0" w:rsidRDefault="003452E0" w:rsidP="003452E0">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08E8DD81" w14:textId="77777777" w:rsidR="003452E0" w:rsidRDefault="003452E0" w:rsidP="003452E0">
      <w:pPr>
        <w:pStyle w:val="Standard"/>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 be depicted.</w:t>
      </w:r>
    </w:p>
    <w:p w14:paraId="68865DED" w14:textId="51996B95" w:rsidR="003452E0" w:rsidRDefault="003452E0" w:rsidP="003452E0">
      <w:pPr>
        <w:pStyle w:val="Standard"/>
        <w:spacing w:before="240" w:line="360" w:lineRule="auto"/>
        <w:ind w:left="2160"/>
        <w:jc w:val="both"/>
        <w:rPr>
          <w:rFonts w:ascii="Times New Roman" w:hAnsi="Times New Roman" w:cs="Times New Roman"/>
          <w:color w:val="000000" w:themeColor="text1"/>
          <w:szCs w:val="28"/>
        </w:rPr>
      </w:pPr>
    </w:p>
    <w:p w14:paraId="05CE328E" w14:textId="77777777" w:rsidR="003452E0" w:rsidRDefault="003452E0" w:rsidP="003452E0">
      <w:pPr>
        <w:spacing w:before="240" w:line="360" w:lineRule="auto"/>
        <w:jc w:val="both"/>
        <w:rPr>
          <w:rFonts w:ascii="Times New Roman" w:hAnsi="Times New Roman" w:cs="Times New Roman"/>
          <w:b/>
          <w:color w:val="000000" w:themeColor="text1"/>
          <w:sz w:val="28"/>
          <w:szCs w:val="28"/>
        </w:rPr>
      </w:pPr>
    </w:p>
    <w:p w14:paraId="527622D0" w14:textId="77777777" w:rsidR="003452E0" w:rsidRDefault="003452E0" w:rsidP="003452E0">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19226C5E" w14:textId="77777777" w:rsidR="003452E0" w:rsidRDefault="003452E0" w:rsidP="003452E0">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58A40DB7" w14:textId="547BFFD5" w:rsidR="003452E0" w:rsidRDefault="00C40FDD" w:rsidP="003452E0">
      <w:pPr>
        <w:tabs>
          <w:tab w:val="left" w:pos="2478"/>
        </w:tabs>
        <w:spacing w:before="240" w:line="360" w:lineRule="auto"/>
        <w:ind w:left="1440"/>
        <w:jc w:val="both"/>
        <w:rPr>
          <w:rFonts w:ascii="Times New Roman" w:hAnsi="Times New Roman" w:cs="Times New Roman"/>
          <w:color w:val="000000" w:themeColor="text1"/>
          <w:sz w:val="24"/>
          <w:szCs w:val="28"/>
        </w:rPr>
      </w:pPr>
      <w:r w:rsidRPr="00C40FDD">
        <w:rPr>
          <w:rFonts w:ascii="Times New Roman" w:hAnsi="Times New Roman" w:cs="Times New Roman"/>
          <w:noProof/>
          <w:color w:val="000000" w:themeColor="text1"/>
          <w:sz w:val="24"/>
          <w:szCs w:val="28"/>
        </w:rPr>
        <w:drawing>
          <wp:inline distT="0" distB="0" distL="0" distR="0" wp14:anchorId="34128331" wp14:editId="453FCF75">
            <wp:extent cx="3934374" cy="1629002"/>
            <wp:effectExtent l="0" t="0" r="9525" b="9525"/>
            <wp:docPr id="476958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958534" name=""/>
                    <pic:cNvPicPr/>
                  </pic:nvPicPr>
                  <pic:blipFill>
                    <a:blip r:embed="rId9"/>
                    <a:stretch>
                      <a:fillRect/>
                    </a:stretch>
                  </pic:blipFill>
                  <pic:spPr>
                    <a:xfrm>
                      <a:off x="0" y="0"/>
                      <a:ext cx="3934374" cy="1629002"/>
                    </a:xfrm>
                    <a:prstGeom prst="rect">
                      <a:avLst/>
                    </a:prstGeom>
                  </pic:spPr>
                </pic:pic>
              </a:graphicData>
            </a:graphic>
          </wp:inline>
        </w:drawing>
      </w:r>
    </w:p>
    <w:p w14:paraId="28AF0ED5" w14:textId="77777777" w:rsidR="003452E0" w:rsidRDefault="003452E0" w:rsidP="003452E0">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5ED8C3B0" w14:textId="77777777" w:rsidR="003452E0" w:rsidRDefault="003452E0" w:rsidP="003452E0">
      <w:pPr>
        <w:spacing w:before="240" w:line="360" w:lineRule="auto"/>
        <w:ind w:firstLine="720"/>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 timing diagrams.</w:t>
      </w:r>
    </w:p>
    <w:p w14:paraId="3CD82DA0" w14:textId="00C26D10" w:rsidR="003452E0" w:rsidRDefault="00C40FDD" w:rsidP="00C40FDD">
      <w:pPr>
        <w:spacing w:before="240" w:line="360" w:lineRule="auto"/>
        <w:ind w:left="1440" w:firstLine="720"/>
        <w:jc w:val="both"/>
        <w:rPr>
          <w:rFonts w:ascii="Times New Roman" w:hAnsi="Times New Roman" w:cs="Times New Roman"/>
          <w:color w:val="000000" w:themeColor="text1"/>
          <w:sz w:val="24"/>
          <w:szCs w:val="28"/>
        </w:rPr>
      </w:pPr>
      <w:r w:rsidRPr="00C40FDD">
        <w:rPr>
          <w:rFonts w:ascii="Times New Roman" w:hAnsi="Times New Roman" w:cs="Times New Roman"/>
          <w:noProof/>
          <w:color w:val="000000" w:themeColor="text1"/>
          <w:sz w:val="24"/>
          <w:szCs w:val="28"/>
        </w:rPr>
        <w:lastRenderedPageBreak/>
        <w:drawing>
          <wp:inline distT="0" distB="0" distL="0" distR="0" wp14:anchorId="3DDEAC4B" wp14:editId="22849CE7">
            <wp:extent cx="3848637" cy="3639058"/>
            <wp:effectExtent l="0" t="0" r="0" b="0"/>
            <wp:docPr id="200395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955664" name=""/>
                    <pic:cNvPicPr/>
                  </pic:nvPicPr>
                  <pic:blipFill>
                    <a:blip r:embed="rId10"/>
                    <a:stretch>
                      <a:fillRect/>
                    </a:stretch>
                  </pic:blipFill>
                  <pic:spPr>
                    <a:xfrm>
                      <a:off x="0" y="0"/>
                      <a:ext cx="3848637" cy="3639058"/>
                    </a:xfrm>
                    <a:prstGeom prst="rect">
                      <a:avLst/>
                    </a:prstGeom>
                  </pic:spPr>
                </pic:pic>
              </a:graphicData>
            </a:graphic>
          </wp:inline>
        </w:drawing>
      </w:r>
    </w:p>
    <w:p w14:paraId="4C5B222D" w14:textId="77777777" w:rsidR="003452E0" w:rsidRDefault="003452E0" w:rsidP="003452E0">
      <w:pPr>
        <w:tabs>
          <w:tab w:val="left" w:pos="2478"/>
        </w:tabs>
        <w:spacing w:before="240" w:line="360" w:lineRule="auto"/>
        <w:jc w:val="both"/>
        <w:rPr>
          <w:rFonts w:ascii="Times New Roman" w:hAnsi="Times New Roman" w:cs="Times New Roman"/>
          <w:b/>
          <w:color w:val="000000" w:themeColor="text1"/>
          <w:sz w:val="28"/>
          <w:szCs w:val="28"/>
        </w:rPr>
      </w:pPr>
    </w:p>
    <w:p w14:paraId="5F3AE406" w14:textId="77777777" w:rsidR="003452E0" w:rsidRDefault="003452E0" w:rsidP="003452E0">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714AA58D" w14:textId="77777777" w:rsidR="003452E0" w:rsidRDefault="003452E0" w:rsidP="003452E0">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57BDF73A" w14:textId="6A594AB3" w:rsidR="003452E0" w:rsidRDefault="0050415A" w:rsidP="00C40FDD">
      <w:pPr>
        <w:pStyle w:val="NormalWeb"/>
        <w:spacing w:before="240" w:beforeAutospacing="0" w:line="360" w:lineRule="auto"/>
        <w:ind w:left="2160"/>
        <w:jc w:val="both"/>
        <w:rPr>
          <w:color w:val="000000" w:themeColor="text1"/>
          <w:szCs w:val="28"/>
        </w:rPr>
      </w:pPr>
      <w:r w:rsidRPr="0050415A">
        <w:rPr>
          <w:color w:val="000000" w:themeColor="text1"/>
          <w:szCs w:val="28"/>
        </w:rPr>
        <w:lastRenderedPageBreak/>
        <w:drawing>
          <wp:inline distT="0" distB="0" distL="0" distR="0" wp14:anchorId="7E939B27" wp14:editId="7FB4171B">
            <wp:extent cx="2572109" cy="2095792"/>
            <wp:effectExtent l="0" t="0" r="0" b="0"/>
            <wp:docPr id="847178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178389" name=""/>
                    <pic:cNvPicPr/>
                  </pic:nvPicPr>
                  <pic:blipFill>
                    <a:blip r:embed="rId11"/>
                    <a:stretch>
                      <a:fillRect/>
                    </a:stretch>
                  </pic:blipFill>
                  <pic:spPr>
                    <a:xfrm>
                      <a:off x="0" y="0"/>
                      <a:ext cx="2572109" cy="2095792"/>
                    </a:xfrm>
                    <a:prstGeom prst="rect">
                      <a:avLst/>
                    </a:prstGeom>
                  </pic:spPr>
                </pic:pic>
              </a:graphicData>
            </a:graphic>
          </wp:inline>
        </w:drawing>
      </w:r>
    </w:p>
    <w:p w14:paraId="2DC24037" w14:textId="77777777" w:rsidR="003452E0" w:rsidRDefault="003452E0" w:rsidP="003452E0">
      <w:pPr>
        <w:pStyle w:val="NormalWeb"/>
        <w:spacing w:before="240" w:beforeAutospacing="0" w:line="360" w:lineRule="auto"/>
        <w:jc w:val="both"/>
        <w:rPr>
          <w:color w:val="000000" w:themeColor="text1"/>
          <w:sz w:val="22"/>
          <w:szCs w:val="28"/>
        </w:rPr>
      </w:pPr>
      <w:r>
        <w:rPr>
          <w:b/>
          <w:color w:val="000000" w:themeColor="text1"/>
          <w:szCs w:val="28"/>
        </w:rPr>
        <w:t>5.2.5 Deployment Diagram</w:t>
      </w:r>
    </w:p>
    <w:p w14:paraId="10265726" w14:textId="77777777" w:rsidR="003452E0" w:rsidRDefault="003452E0" w:rsidP="003452E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29EA0620" w14:textId="6D135202" w:rsidR="003452E0" w:rsidRDefault="00C40FDD" w:rsidP="003452E0">
      <w:pPr>
        <w:spacing w:before="240" w:line="360" w:lineRule="auto"/>
        <w:jc w:val="center"/>
        <w:rPr>
          <w:rFonts w:ascii="Times New Roman" w:hAnsi="Times New Roman" w:cs="Times New Roman"/>
          <w:color w:val="000000" w:themeColor="text1"/>
          <w:sz w:val="24"/>
          <w:szCs w:val="28"/>
        </w:rPr>
      </w:pPr>
      <w:r w:rsidRPr="00C40FDD">
        <w:rPr>
          <w:rFonts w:ascii="Times New Roman" w:hAnsi="Times New Roman" w:cs="Times New Roman"/>
          <w:noProof/>
          <w:color w:val="000000" w:themeColor="text1"/>
          <w:sz w:val="24"/>
          <w:szCs w:val="28"/>
        </w:rPr>
        <w:drawing>
          <wp:inline distT="0" distB="0" distL="0" distR="0" wp14:anchorId="193E1522" wp14:editId="7DBD7D4F">
            <wp:extent cx="3372321" cy="1267002"/>
            <wp:effectExtent l="0" t="0" r="0" b="9525"/>
            <wp:docPr id="1879103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103682" name=""/>
                    <pic:cNvPicPr/>
                  </pic:nvPicPr>
                  <pic:blipFill>
                    <a:blip r:embed="rId12"/>
                    <a:stretch>
                      <a:fillRect/>
                    </a:stretch>
                  </pic:blipFill>
                  <pic:spPr>
                    <a:xfrm>
                      <a:off x="0" y="0"/>
                      <a:ext cx="3372321" cy="1267002"/>
                    </a:xfrm>
                    <a:prstGeom prst="rect">
                      <a:avLst/>
                    </a:prstGeom>
                  </pic:spPr>
                </pic:pic>
              </a:graphicData>
            </a:graphic>
          </wp:inline>
        </w:drawing>
      </w:r>
    </w:p>
    <w:p w14:paraId="11F9D1BE" w14:textId="77777777" w:rsidR="003452E0" w:rsidRDefault="003452E0" w:rsidP="003452E0">
      <w:pPr>
        <w:spacing w:before="240" w:line="360" w:lineRule="auto"/>
        <w:jc w:val="both"/>
        <w:rPr>
          <w:rFonts w:ascii="Times New Roman" w:hAnsi="Times New Roman" w:cs="Times New Roman"/>
          <w:b/>
          <w:color w:val="000000" w:themeColor="text1"/>
          <w:sz w:val="28"/>
          <w:szCs w:val="28"/>
        </w:rPr>
      </w:pPr>
    </w:p>
    <w:p w14:paraId="37F030E1" w14:textId="77777777" w:rsidR="003452E0" w:rsidRDefault="003452E0" w:rsidP="003452E0">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148FECD3" w14:textId="77777777" w:rsidR="003452E0" w:rsidRDefault="003452E0" w:rsidP="003452E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707D2042" w14:textId="701FAA02" w:rsidR="003452E0" w:rsidRDefault="00F40BA1" w:rsidP="00170E02">
      <w:pPr>
        <w:spacing w:before="240" w:line="360" w:lineRule="auto"/>
        <w:ind w:left="2160"/>
        <w:jc w:val="both"/>
        <w:rPr>
          <w:rFonts w:ascii="Times New Roman" w:hAnsi="Times New Roman" w:cs="Times New Roman"/>
          <w:color w:val="000000" w:themeColor="text1"/>
          <w:sz w:val="24"/>
          <w:szCs w:val="28"/>
        </w:rPr>
      </w:pPr>
      <w:r w:rsidRPr="00F40BA1">
        <w:rPr>
          <w:rFonts w:ascii="Times New Roman" w:hAnsi="Times New Roman" w:cs="Times New Roman"/>
          <w:noProof/>
          <w:color w:val="000000" w:themeColor="text1"/>
          <w:sz w:val="24"/>
          <w:szCs w:val="28"/>
        </w:rPr>
        <w:lastRenderedPageBreak/>
        <w:drawing>
          <wp:inline distT="0" distB="0" distL="0" distR="0" wp14:anchorId="09CA14DA" wp14:editId="288EA811">
            <wp:extent cx="3839111" cy="4991797"/>
            <wp:effectExtent l="0" t="0" r="9525" b="0"/>
            <wp:docPr id="542343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343856" name=""/>
                    <pic:cNvPicPr/>
                  </pic:nvPicPr>
                  <pic:blipFill>
                    <a:blip r:embed="rId13"/>
                    <a:stretch>
                      <a:fillRect/>
                    </a:stretch>
                  </pic:blipFill>
                  <pic:spPr>
                    <a:xfrm>
                      <a:off x="0" y="0"/>
                      <a:ext cx="3839111" cy="4991797"/>
                    </a:xfrm>
                    <a:prstGeom prst="rect">
                      <a:avLst/>
                    </a:prstGeom>
                  </pic:spPr>
                </pic:pic>
              </a:graphicData>
            </a:graphic>
          </wp:inline>
        </w:drawing>
      </w:r>
    </w:p>
    <w:p w14:paraId="0B4B7A5E" w14:textId="77777777" w:rsidR="003452E0" w:rsidRDefault="003452E0" w:rsidP="003452E0">
      <w:pPr>
        <w:spacing w:line="360" w:lineRule="auto"/>
        <w:jc w:val="both"/>
        <w:rPr>
          <w:rFonts w:ascii="Times New Roman" w:hAnsi="Times New Roman" w:cs="Times New Roman"/>
          <w:b/>
          <w:color w:val="000000" w:themeColor="text1"/>
          <w:sz w:val="28"/>
          <w:szCs w:val="28"/>
        </w:rPr>
      </w:pPr>
    </w:p>
    <w:p w14:paraId="69A21B52" w14:textId="77777777" w:rsidR="003452E0" w:rsidRDefault="003452E0" w:rsidP="003452E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5.2.7 Component Diagram</w:t>
      </w:r>
      <w:r>
        <w:rPr>
          <w:rFonts w:ascii="Times New Roman" w:hAnsi="Times New Roman" w:cs="Times New Roman"/>
          <w:color w:val="000000" w:themeColor="text1"/>
          <w:sz w:val="24"/>
          <w:szCs w:val="28"/>
          <w:shd w:val="clear" w:color="auto" w:fill="FFFFFF"/>
        </w:rPr>
        <w:t>:</w:t>
      </w:r>
    </w:p>
    <w:p w14:paraId="0AFF1B51" w14:textId="77777777" w:rsidR="003452E0" w:rsidRDefault="003452E0" w:rsidP="003452E0">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77C7B5EF" w14:textId="0C8F64E5" w:rsidR="003452E0" w:rsidRDefault="00F40BA1" w:rsidP="003452E0">
      <w:pPr>
        <w:spacing w:before="240" w:line="360" w:lineRule="auto"/>
        <w:ind w:left="1440"/>
        <w:jc w:val="both"/>
        <w:rPr>
          <w:rFonts w:ascii="Times New Roman" w:hAnsi="Times New Roman" w:cs="Times New Roman"/>
          <w:color w:val="000000" w:themeColor="text1"/>
          <w:sz w:val="24"/>
          <w:szCs w:val="28"/>
          <w:shd w:val="clear" w:color="auto" w:fill="FFFFFF"/>
        </w:rPr>
      </w:pPr>
      <w:r w:rsidRPr="00F40BA1">
        <w:rPr>
          <w:rFonts w:ascii="Times New Roman" w:hAnsi="Times New Roman" w:cs="Times New Roman"/>
          <w:noProof/>
          <w:color w:val="000000" w:themeColor="text1"/>
          <w:sz w:val="24"/>
          <w:szCs w:val="28"/>
          <w:shd w:val="clear" w:color="auto" w:fill="FFFFFF"/>
        </w:rPr>
        <w:lastRenderedPageBreak/>
        <w:drawing>
          <wp:inline distT="0" distB="0" distL="0" distR="0" wp14:anchorId="741E4FD3" wp14:editId="49E9390E">
            <wp:extent cx="3953427" cy="1162212"/>
            <wp:effectExtent l="0" t="0" r="9525" b="0"/>
            <wp:docPr id="178550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07876" name=""/>
                    <pic:cNvPicPr/>
                  </pic:nvPicPr>
                  <pic:blipFill>
                    <a:blip r:embed="rId14"/>
                    <a:stretch>
                      <a:fillRect/>
                    </a:stretch>
                  </pic:blipFill>
                  <pic:spPr>
                    <a:xfrm>
                      <a:off x="0" y="0"/>
                      <a:ext cx="3953427" cy="1162212"/>
                    </a:xfrm>
                    <a:prstGeom prst="rect">
                      <a:avLst/>
                    </a:prstGeom>
                  </pic:spPr>
                </pic:pic>
              </a:graphicData>
            </a:graphic>
          </wp:inline>
        </w:drawing>
      </w:r>
    </w:p>
    <w:p w14:paraId="439B84EA" w14:textId="77777777" w:rsidR="003452E0" w:rsidRDefault="003452E0" w:rsidP="003452E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5.2.8 ER Diagram:</w:t>
      </w:r>
    </w:p>
    <w:p w14:paraId="4046DED9" w14:textId="77777777" w:rsidR="003452E0" w:rsidRDefault="003452E0" w:rsidP="003452E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79DFFC80" w14:textId="77777777" w:rsidR="003452E0" w:rsidRDefault="003452E0" w:rsidP="003452E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20E6BA41" w14:textId="00BEF8CE" w:rsidR="003452E0" w:rsidRDefault="008B2558" w:rsidP="003452E0">
      <w:pPr>
        <w:spacing w:line="360" w:lineRule="auto"/>
        <w:jc w:val="both"/>
        <w:rPr>
          <w:rFonts w:ascii="Times New Roman" w:hAnsi="Times New Roman" w:cs="Times New Roman"/>
          <w:b/>
          <w:color w:val="000000" w:themeColor="text1"/>
          <w:sz w:val="28"/>
          <w:szCs w:val="28"/>
        </w:rPr>
      </w:pPr>
      <w:r w:rsidRPr="008B2558">
        <w:rPr>
          <w:rFonts w:ascii="Times New Roman" w:hAnsi="Times New Roman" w:cs="Times New Roman"/>
          <w:b/>
          <w:noProof/>
          <w:color w:val="000000" w:themeColor="text1"/>
          <w:sz w:val="28"/>
          <w:szCs w:val="28"/>
        </w:rPr>
        <w:drawing>
          <wp:inline distT="0" distB="0" distL="0" distR="0" wp14:anchorId="395B98A1" wp14:editId="137F4834">
            <wp:extent cx="5943600" cy="1936750"/>
            <wp:effectExtent l="0" t="0" r="0" b="6350"/>
            <wp:docPr id="117959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598856" name=""/>
                    <pic:cNvPicPr/>
                  </pic:nvPicPr>
                  <pic:blipFill>
                    <a:blip r:embed="rId15"/>
                    <a:stretch>
                      <a:fillRect/>
                    </a:stretch>
                  </pic:blipFill>
                  <pic:spPr>
                    <a:xfrm>
                      <a:off x="0" y="0"/>
                      <a:ext cx="5943600" cy="1936750"/>
                    </a:xfrm>
                    <a:prstGeom prst="rect">
                      <a:avLst/>
                    </a:prstGeom>
                  </pic:spPr>
                </pic:pic>
              </a:graphicData>
            </a:graphic>
          </wp:inline>
        </w:drawing>
      </w:r>
    </w:p>
    <w:p w14:paraId="4E841DEA" w14:textId="77777777" w:rsidR="003452E0" w:rsidRDefault="003452E0" w:rsidP="003452E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3D7C6CBB" w14:textId="77777777" w:rsidR="003452E0" w:rsidRDefault="003452E0" w:rsidP="003452E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w:t>
      </w:r>
      <w:r>
        <w:rPr>
          <w:rFonts w:ascii="Times New Roman" w:hAnsi="Times New Roman" w:cs="Times New Roman"/>
          <w:color w:val="000000" w:themeColor="text1"/>
          <w:sz w:val="24"/>
          <w:szCs w:val="28"/>
        </w:rPr>
        <w:lastRenderedPageBreak/>
        <w:t>is to show the scope and boundaries of a system as a whole. It may be used as a communications tool between a systems analyst and any person who plays a part in the system that acts as the starting point for redesigning a system.</w:t>
      </w:r>
    </w:p>
    <w:p w14:paraId="696409CA" w14:textId="77777777" w:rsidR="003452E0" w:rsidRDefault="003452E0" w:rsidP="003452E0">
      <w:pPr>
        <w:spacing w:line="360" w:lineRule="auto"/>
        <w:jc w:val="both"/>
        <w:rPr>
          <w:rFonts w:ascii="Times New Roman" w:hAnsi="Times New Roman" w:cs="Times New Roman"/>
          <w:color w:val="000000" w:themeColor="text1"/>
          <w:sz w:val="24"/>
          <w:szCs w:val="28"/>
          <w:lang w:val="en-IN"/>
        </w:rPr>
      </w:pPr>
    </w:p>
    <w:p w14:paraId="3DD86BA4" w14:textId="6D9CD8CA" w:rsidR="003452E0" w:rsidRDefault="008B2558" w:rsidP="003452E0">
      <w:pPr>
        <w:spacing w:line="360" w:lineRule="auto"/>
        <w:ind w:left="720"/>
        <w:jc w:val="both"/>
        <w:rPr>
          <w:rFonts w:ascii="Times New Roman" w:hAnsi="Times New Roman" w:cs="Times New Roman"/>
          <w:color w:val="000000" w:themeColor="text1"/>
          <w:sz w:val="24"/>
          <w:szCs w:val="28"/>
        </w:rPr>
      </w:pPr>
      <w:r w:rsidRPr="008B2558">
        <w:rPr>
          <w:rFonts w:ascii="Times New Roman" w:hAnsi="Times New Roman" w:cs="Times New Roman"/>
          <w:noProof/>
          <w:color w:val="000000" w:themeColor="text1"/>
          <w:sz w:val="24"/>
          <w:szCs w:val="28"/>
        </w:rPr>
        <w:drawing>
          <wp:inline distT="0" distB="0" distL="0" distR="0" wp14:anchorId="3535B3D8" wp14:editId="6841460D">
            <wp:extent cx="4763165" cy="1371791"/>
            <wp:effectExtent l="0" t="0" r="0" b="0"/>
            <wp:docPr id="16579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95989" name=""/>
                    <pic:cNvPicPr/>
                  </pic:nvPicPr>
                  <pic:blipFill>
                    <a:blip r:embed="rId16"/>
                    <a:stretch>
                      <a:fillRect/>
                    </a:stretch>
                  </pic:blipFill>
                  <pic:spPr>
                    <a:xfrm>
                      <a:off x="0" y="0"/>
                      <a:ext cx="4763165" cy="1371791"/>
                    </a:xfrm>
                    <a:prstGeom prst="rect">
                      <a:avLst/>
                    </a:prstGeom>
                  </pic:spPr>
                </pic:pic>
              </a:graphicData>
            </a:graphic>
          </wp:inline>
        </w:drawing>
      </w:r>
    </w:p>
    <w:p w14:paraId="32A64394" w14:textId="77777777" w:rsidR="003452E0" w:rsidRDefault="003452E0" w:rsidP="003452E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1 Diagram:</w:t>
      </w:r>
    </w:p>
    <w:p w14:paraId="2F7B45CE" w14:textId="17EEE73C" w:rsidR="003452E0" w:rsidRDefault="00E67AF7" w:rsidP="003452E0">
      <w:pPr>
        <w:spacing w:line="360" w:lineRule="auto"/>
        <w:jc w:val="both"/>
        <w:rPr>
          <w:rFonts w:ascii="Times New Roman" w:hAnsi="Times New Roman" w:cs="Times New Roman"/>
          <w:b/>
          <w:color w:val="000000" w:themeColor="text1"/>
          <w:sz w:val="28"/>
          <w:szCs w:val="28"/>
        </w:rPr>
      </w:pPr>
      <w:r w:rsidRPr="00E67AF7">
        <w:rPr>
          <w:rFonts w:ascii="Times New Roman" w:hAnsi="Times New Roman" w:cs="Times New Roman"/>
          <w:b/>
          <w:noProof/>
          <w:color w:val="000000" w:themeColor="text1"/>
          <w:sz w:val="28"/>
          <w:szCs w:val="28"/>
        </w:rPr>
        <w:drawing>
          <wp:inline distT="0" distB="0" distL="0" distR="0" wp14:anchorId="43299B13" wp14:editId="2E2EFD2C">
            <wp:extent cx="5820587" cy="4648849"/>
            <wp:effectExtent l="0" t="0" r="8890" b="0"/>
            <wp:docPr id="1791545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545162" name=""/>
                    <pic:cNvPicPr/>
                  </pic:nvPicPr>
                  <pic:blipFill>
                    <a:blip r:embed="rId17"/>
                    <a:stretch>
                      <a:fillRect/>
                    </a:stretch>
                  </pic:blipFill>
                  <pic:spPr>
                    <a:xfrm>
                      <a:off x="0" y="0"/>
                      <a:ext cx="5820587" cy="4648849"/>
                    </a:xfrm>
                    <a:prstGeom prst="rect">
                      <a:avLst/>
                    </a:prstGeom>
                  </pic:spPr>
                </pic:pic>
              </a:graphicData>
            </a:graphic>
          </wp:inline>
        </w:drawing>
      </w:r>
    </w:p>
    <w:p w14:paraId="2731BCCA" w14:textId="77777777" w:rsidR="003452E0" w:rsidRDefault="003452E0" w:rsidP="003452E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lastRenderedPageBreak/>
        <w:t>Level 2 Diagram:</w:t>
      </w:r>
    </w:p>
    <w:p w14:paraId="3A2459C4" w14:textId="75F16667" w:rsidR="003452E0" w:rsidRDefault="00035B4A" w:rsidP="003452E0">
      <w:pPr>
        <w:spacing w:line="360" w:lineRule="auto"/>
        <w:jc w:val="both"/>
        <w:rPr>
          <w:rFonts w:ascii="Times New Roman" w:hAnsi="Times New Roman" w:cs="Times New Roman"/>
          <w:b/>
          <w:color w:val="000000" w:themeColor="text1"/>
          <w:sz w:val="28"/>
          <w:szCs w:val="28"/>
        </w:rPr>
      </w:pPr>
      <w:r w:rsidRPr="00035B4A">
        <w:rPr>
          <w:rFonts w:ascii="Times New Roman" w:hAnsi="Times New Roman" w:cs="Times New Roman"/>
          <w:b/>
          <w:noProof/>
          <w:color w:val="000000" w:themeColor="text1"/>
          <w:sz w:val="28"/>
          <w:szCs w:val="28"/>
        </w:rPr>
        <w:drawing>
          <wp:inline distT="0" distB="0" distL="0" distR="0" wp14:anchorId="48F26A24" wp14:editId="16DEB023">
            <wp:extent cx="5925377" cy="5229955"/>
            <wp:effectExtent l="0" t="0" r="0" b="8890"/>
            <wp:docPr id="1255766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766290" name=""/>
                    <pic:cNvPicPr/>
                  </pic:nvPicPr>
                  <pic:blipFill>
                    <a:blip r:embed="rId18"/>
                    <a:stretch>
                      <a:fillRect/>
                    </a:stretch>
                  </pic:blipFill>
                  <pic:spPr>
                    <a:xfrm>
                      <a:off x="0" y="0"/>
                      <a:ext cx="5925377" cy="5229955"/>
                    </a:xfrm>
                    <a:prstGeom prst="rect">
                      <a:avLst/>
                    </a:prstGeom>
                  </pic:spPr>
                </pic:pic>
              </a:graphicData>
            </a:graphic>
          </wp:inline>
        </w:drawing>
      </w:r>
    </w:p>
    <w:p w14:paraId="1F947984" w14:textId="77777777" w:rsidR="003452E0" w:rsidRDefault="003452E0" w:rsidP="003452E0">
      <w:pPr>
        <w:spacing w:line="360" w:lineRule="auto"/>
        <w:jc w:val="both"/>
        <w:rPr>
          <w:rFonts w:ascii="Times New Roman" w:hAnsi="Times New Roman" w:cs="Times New Roman"/>
          <w:b/>
          <w:color w:val="000000" w:themeColor="text1"/>
          <w:sz w:val="28"/>
          <w:szCs w:val="28"/>
        </w:rPr>
      </w:pPr>
    </w:p>
    <w:p w14:paraId="1E06711B" w14:textId="77777777" w:rsidR="003452E0" w:rsidRDefault="003452E0" w:rsidP="003452E0">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782DDC77" w14:textId="77777777" w:rsidR="003452E0" w:rsidRDefault="003452E0" w:rsidP="003452E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57538792" w14:textId="77777777" w:rsidR="00650466" w:rsidRDefault="00650466" w:rsidP="00650466">
      <w:pPr>
        <w:pStyle w:val="BodyText"/>
        <w:jc w:val="both"/>
        <w:rPr>
          <w:color w:val="000000"/>
          <w:sz w:val="24"/>
        </w:rPr>
      </w:pPr>
      <w:bookmarkStart w:id="2" w:name="_Hlk132731884"/>
      <w:r>
        <w:rPr>
          <w:color w:val="000000"/>
          <w:sz w:val="24"/>
        </w:rPr>
        <w:t>In this application involved Two characters to implement this process they are  Teacher, Student.</w:t>
      </w:r>
    </w:p>
    <w:p w14:paraId="3A84C162" w14:textId="77777777" w:rsidR="00650466" w:rsidRDefault="00650466" w:rsidP="00650466">
      <w:pPr>
        <w:pStyle w:val="BodyText"/>
        <w:jc w:val="both"/>
        <w:rPr>
          <w:color w:val="000000"/>
          <w:sz w:val="24"/>
        </w:rPr>
      </w:pPr>
      <w:r>
        <w:rPr>
          <w:b/>
          <w:bCs/>
          <w:color w:val="000000"/>
          <w:sz w:val="24"/>
        </w:rPr>
        <w:t xml:space="preserve">Teacher : </w:t>
      </w:r>
      <w:r>
        <w:rPr>
          <w:color w:val="000000"/>
          <w:sz w:val="24"/>
        </w:rPr>
        <w:t>Student is person to upload all details.</w:t>
      </w:r>
    </w:p>
    <w:p w14:paraId="11FBA22C" w14:textId="77777777" w:rsidR="00650466" w:rsidRPr="00E25A2B" w:rsidRDefault="00650466" w:rsidP="00650466">
      <w:pPr>
        <w:pStyle w:val="BodyText"/>
        <w:jc w:val="both"/>
        <w:rPr>
          <w:color w:val="000000"/>
          <w:sz w:val="24"/>
        </w:rPr>
      </w:pPr>
      <w:r>
        <w:rPr>
          <w:color w:val="000000"/>
          <w:sz w:val="24"/>
        </w:rPr>
        <w:lastRenderedPageBreak/>
        <w:t>Operation-</w:t>
      </w:r>
      <w:r>
        <w:rPr>
          <w:b/>
          <w:bCs/>
          <w:color w:val="000000"/>
          <w:sz w:val="24"/>
        </w:rPr>
        <w:t>Register:</w:t>
      </w:r>
      <w:r>
        <w:rPr>
          <w:color w:val="000000"/>
          <w:sz w:val="24"/>
        </w:rPr>
        <w:t xml:space="preserve"> Teacher will register into the application by entering the own details like (username and password , etc).</w:t>
      </w:r>
    </w:p>
    <w:p w14:paraId="7D893617" w14:textId="77777777" w:rsidR="00650466" w:rsidRDefault="00650466" w:rsidP="00650466">
      <w:pPr>
        <w:pStyle w:val="BodyText"/>
        <w:jc w:val="both"/>
        <w:rPr>
          <w:color w:val="000000"/>
          <w:sz w:val="24"/>
        </w:rPr>
      </w:pPr>
      <w:r>
        <w:rPr>
          <w:b/>
          <w:bCs/>
          <w:color w:val="000000"/>
          <w:sz w:val="24"/>
        </w:rPr>
        <w:t>Login:</w:t>
      </w:r>
      <w:r>
        <w:rPr>
          <w:color w:val="000000"/>
          <w:sz w:val="24"/>
        </w:rPr>
        <w:t xml:space="preserve"> Student will login into the application by entering the default credentials like (username and password).</w:t>
      </w:r>
    </w:p>
    <w:p w14:paraId="13ED14D5" w14:textId="77777777" w:rsidR="00650466" w:rsidRPr="00EC1F30" w:rsidRDefault="00650466" w:rsidP="00650466">
      <w:pPr>
        <w:pStyle w:val="BodyText"/>
        <w:jc w:val="both"/>
        <w:rPr>
          <w:color w:val="000000"/>
          <w:sz w:val="24"/>
        </w:rPr>
      </w:pPr>
      <w:r>
        <w:rPr>
          <w:color w:val="000000"/>
          <w:sz w:val="24"/>
        </w:rPr>
        <w:t>Operation-</w:t>
      </w:r>
      <w:r>
        <w:rPr>
          <w:b/>
          <w:bCs/>
          <w:color w:val="000000"/>
          <w:sz w:val="24"/>
        </w:rPr>
        <w:t>Add /update/delete:</w:t>
      </w:r>
      <w:r>
        <w:rPr>
          <w:color w:val="000000"/>
          <w:sz w:val="24"/>
        </w:rPr>
        <w:t xml:space="preserve"> Teacher can manage course details. </w:t>
      </w:r>
    </w:p>
    <w:p w14:paraId="0944E841"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View Course requests :</w:t>
      </w:r>
      <w:r>
        <w:rPr>
          <w:color w:val="000000"/>
          <w:sz w:val="24"/>
        </w:rPr>
        <w:t xml:space="preserve"> Teacher can manage course request details.</w:t>
      </w:r>
    </w:p>
    <w:p w14:paraId="338EB3EC"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View Payment details :</w:t>
      </w:r>
      <w:r>
        <w:rPr>
          <w:color w:val="000000"/>
          <w:sz w:val="24"/>
        </w:rPr>
        <w:t xml:space="preserve"> Teacher can manage view payment from students.</w:t>
      </w:r>
    </w:p>
    <w:p w14:paraId="049921F4" w14:textId="77777777" w:rsidR="00650466" w:rsidRPr="00EC1F30" w:rsidRDefault="00650466" w:rsidP="00650466">
      <w:pPr>
        <w:pStyle w:val="BodyText"/>
        <w:jc w:val="both"/>
        <w:rPr>
          <w:color w:val="000000"/>
          <w:sz w:val="24"/>
        </w:rPr>
      </w:pPr>
      <w:r>
        <w:rPr>
          <w:color w:val="000000"/>
          <w:sz w:val="24"/>
        </w:rPr>
        <w:t xml:space="preserve">Operation- </w:t>
      </w:r>
      <w:r>
        <w:rPr>
          <w:b/>
          <w:bCs/>
          <w:color w:val="000000"/>
          <w:sz w:val="24"/>
        </w:rPr>
        <w:t>Enable course details :</w:t>
      </w:r>
      <w:r>
        <w:rPr>
          <w:color w:val="000000"/>
          <w:sz w:val="24"/>
        </w:rPr>
        <w:t xml:space="preserve"> Teacher can manage view course details to students .</w:t>
      </w:r>
    </w:p>
    <w:p w14:paraId="01B8507B" w14:textId="77777777" w:rsidR="00650466" w:rsidRPr="00EC1F30" w:rsidRDefault="00650466" w:rsidP="00650466">
      <w:pPr>
        <w:pStyle w:val="BodyText"/>
        <w:jc w:val="both"/>
        <w:rPr>
          <w:color w:val="000000"/>
          <w:sz w:val="24"/>
        </w:rPr>
      </w:pPr>
    </w:p>
    <w:p w14:paraId="16F43310" w14:textId="77777777" w:rsidR="00650466" w:rsidRDefault="00650466" w:rsidP="00650466">
      <w:pPr>
        <w:pStyle w:val="BodyText"/>
        <w:jc w:val="both"/>
        <w:rPr>
          <w:color w:val="000000"/>
          <w:sz w:val="24"/>
        </w:rPr>
      </w:pPr>
      <w:r>
        <w:rPr>
          <w:b/>
          <w:bCs/>
          <w:color w:val="000000"/>
          <w:sz w:val="24"/>
        </w:rPr>
        <w:t xml:space="preserve">Student : </w:t>
      </w:r>
      <w:r>
        <w:rPr>
          <w:color w:val="000000"/>
          <w:sz w:val="24"/>
        </w:rPr>
        <w:t>Student is person to upload all details.</w:t>
      </w:r>
    </w:p>
    <w:p w14:paraId="31579F05" w14:textId="77777777" w:rsidR="00650466" w:rsidRPr="00EC1F30" w:rsidRDefault="00650466" w:rsidP="00650466">
      <w:pPr>
        <w:pStyle w:val="BodyText"/>
        <w:jc w:val="both"/>
        <w:rPr>
          <w:color w:val="000000"/>
          <w:sz w:val="24"/>
        </w:rPr>
      </w:pPr>
    </w:p>
    <w:p w14:paraId="097C41C3" w14:textId="77777777" w:rsidR="00650466" w:rsidRDefault="00650466" w:rsidP="00650466">
      <w:pPr>
        <w:pStyle w:val="BodyText"/>
        <w:jc w:val="both"/>
        <w:rPr>
          <w:color w:val="000000"/>
          <w:sz w:val="24"/>
        </w:rPr>
      </w:pPr>
      <w:r>
        <w:rPr>
          <w:color w:val="000000"/>
          <w:sz w:val="24"/>
        </w:rPr>
        <w:t>Operation-</w:t>
      </w:r>
      <w:r>
        <w:rPr>
          <w:b/>
          <w:bCs/>
          <w:color w:val="000000"/>
          <w:sz w:val="24"/>
        </w:rPr>
        <w:t>Register:</w:t>
      </w:r>
      <w:r>
        <w:rPr>
          <w:color w:val="000000"/>
          <w:sz w:val="24"/>
        </w:rPr>
        <w:t xml:space="preserve"> Student will register into the application by entering the own details like (username and password ,etc).</w:t>
      </w:r>
    </w:p>
    <w:p w14:paraId="7EF37921" w14:textId="77777777" w:rsidR="00650466" w:rsidRDefault="00650466" w:rsidP="00650466">
      <w:pPr>
        <w:pStyle w:val="BodyText"/>
        <w:jc w:val="both"/>
        <w:rPr>
          <w:color w:val="000000"/>
          <w:sz w:val="24"/>
        </w:rPr>
      </w:pPr>
      <w:r>
        <w:rPr>
          <w:color w:val="000000"/>
          <w:sz w:val="24"/>
        </w:rPr>
        <w:t>Operation-</w:t>
      </w:r>
      <w:r>
        <w:rPr>
          <w:b/>
          <w:bCs/>
          <w:color w:val="000000"/>
          <w:sz w:val="24"/>
        </w:rPr>
        <w:t>Login:</w:t>
      </w:r>
      <w:r>
        <w:rPr>
          <w:color w:val="000000"/>
          <w:sz w:val="24"/>
        </w:rPr>
        <w:t xml:space="preserve"> Student will login into the application by entering the valid details like (username and password).</w:t>
      </w:r>
    </w:p>
    <w:p w14:paraId="5D7AD608"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View Course details :</w:t>
      </w:r>
      <w:r>
        <w:rPr>
          <w:color w:val="000000"/>
          <w:sz w:val="24"/>
        </w:rPr>
        <w:t xml:space="preserve"> Read all the details about courses</w:t>
      </w:r>
    </w:p>
    <w:p w14:paraId="4C71D23D"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Send Request :</w:t>
      </w:r>
      <w:r>
        <w:rPr>
          <w:color w:val="000000"/>
          <w:sz w:val="24"/>
        </w:rPr>
        <w:t xml:space="preserve"> Student can send request for buy the course</w:t>
      </w:r>
    </w:p>
    <w:p w14:paraId="459B4620"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View response :</w:t>
      </w:r>
      <w:r>
        <w:rPr>
          <w:color w:val="000000"/>
          <w:sz w:val="24"/>
        </w:rPr>
        <w:t xml:space="preserve"> Student can send view response from teacher.</w:t>
      </w:r>
    </w:p>
    <w:p w14:paraId="70DE1CE7" w14:textId="77777777" w:rsidR="00650466" w:rsidRDefault="00650466" w:rsidP="00650466">
      <w:pPr>
        <w:pStyle w:val="BodyText"/>
        <w:jc w:val="both"/>
        <w:rPr>
          <w:color w:val="000000"/>
          <w:sz w:val="24"/>
        </w:rPr>
      </w:pPr>
      <w:r>
        <w:rPr>
          <w:color w:val="000000"/>
          <w:sz w:val="24"/>
        </w:rPr>
        <w:t xml:space="preserve">Operation- </w:t>
      </w:r>
      <w:r>
        <w:rPr>
          <w:b/>
          <w:bCs/>
          <w:color w:val="000000"/>
          <w:sz w:val="24"/>
        </w:rPr>
        <w:t>Payment  :</w:t>
      </w:r>
      <w:r>
        <w:rPr>
          <w:color w:val="000000"/>
          <w:sz w:val="24"/>
        </w:rPr>
        <w:t xml:space="preserve"> Student can pay amount for accepted course .</w:t>
      </w:r>
    </w:p>
    <w:p w14:paraId="1407BD9C" w14:textId="77777777" w:rsidR="00650466" w:rsidRPr="002E2147" w:rsidRDefault="00650466" w:rsidP="00650466">
      <w:pPr>
        <w:pStyle w:val="BodyText"/>
        <w:jc w:val="both"/>
        <w:rPr>
          <w:color w:val="000000"/>
          <w:sz w:val="24"/>
        </w:rPr>
      </w:pPr>
      <w:r>
        <w:rPr>
          <w:color w:val="000000"/>
          <w:sz w:val="24"/>
        </w:rPr>
        <w:t>Operation-</w:t>
      </w:r>
      <w:r>
        <w:rPr>
          <w:b/>
          <w:bCs/>
          <w:color w:val="000000"/>
          <w:sz w:val="24"/>
        </w:rPr>
        <w:t>Get Courses :</w:t>
      </w:r>
      <w:r>
        <w:rPr>
          <w:color w:val="000000"/>
          <w:sz w:val="24"/>
        </w:rPr>
        <w:t xml:space="preserve"> Student can get course  after pay the amount.</w:t>
      </w:r>
      <w:bookmarkEnd w:id="2"/>
    </w:p>
    <w:p w14:paraId="61EF094A" w14:textId="77777777" w:rsidR="003452E0" w:rsidRDefault="003452E0" w:rsidP="003452E0">
      <w:pPr>
        <w:pStyle w:val="BodyText"/>
        <w:jc w:val="both"/>
        <w:rPr>
          <w:color w:val="000000"/>
          <w:sz w:val="24"/>
        </w:rPr>
      </w:pPr>
    </w:p>
    <w:p w14:paraId="2A4459B0" w14:textId="77777777" w:rsidR="003452E0" w:rsidRDefault="003452E0" w:rsidP="003452E0">
      <w:pPr>
        <w:pStyle w:val="BodyText"/>
        <w:jc w:val="both"/>
        <w:rPr>
          <w:color w:val="000000"/>
          <w:sz w:val="24"/>
        </w:rPr>
      </w:pPr>
    </w:p>
    <w:p w14:paraId="1B318DCE" w14:textId="77777777" w:rsidR="003452E0" w:rsidRDefault="003452E0" w:rsidP="003452E0">
      <w:pPr>
        <w:pStyle w:val="BodyText"/>
        <w:jc w:val="both"/>
        <w:rPr>
          <w:color w:val="000000"/>
          <w:sz w:val="24"/>
        </w:rPr>
      </w:pPr>
    </w:p>
    <w:p w14:paraId="5719DBA5" w14:textId="77777777" w:rsidR="003452E0" w:rsidRDefault="003452E0" w:rsidP="003452E0">
      <w:pPr>
        <w:pStyle w:val="BodyText"/>
        <w:jc w:val="both"/>
        <w:rPr>
          <w:color w:val="000000"/>
          <w:sz w:val="24"/>
        </w:rPr>
      </w:pPr>
    </w:p>
    <w:p w14:paraId="160C318B" w14:textId="77777777" w:rsidR="003452E0" w:rsidRDefault="003452E0" w:rsidP="003452E0">
      <w:pPr>
        <w:pStyle w:val="BodyText"/>
        <w:jc w:val="both"/>
        <w:rPr>
          <w:color w:val="000000"/>
          <w:sz w:val="24"/>
        </w:rPr>
      </w:pPr>
    </w:p>
    <w:p w14:paraId="6CD56AD9" w14:textId="77777777" w:rsidR="003452E0" w:rsidRDefault="003452E0" w:rsidP="003452E0">
      <w:pPr>
        <w:pStyle w:val="BodyText"/>
        <w:jc w:val="both"/>
        <w:rPr>
          <w:color w:val="000000"/>
          <w:sz w:val="24"/>
        </w:rPr>
      </w:pPr>
    </w:p>
    <w:p w14:paraId="5271005D" w14:textId="77777777" w:rsidR="003452E0" w:rsidRDefault="003452E0" w:rsidP="003452E0">
      <w:pPr>
        <w:pStyle w:val="BodyText"/>
        <w:jc w:val="both"/>
        <w:rPr>
          <w:color w:val="000000"/>
          <w:sz w:val="24"/>
        </w:rPr>
      </w:pPr>
    </w:p>
    <w:p w14:paraId="5427E19A" w14:textId="77777777" w:rsidR="003452E0" w:rsidRDefault="003452E0" w:rsidP="003452E0">
      <w:pPr>
        <w:pStyle w:val="BodyText"/>
        <w:jc w:val="both"/>
        <w:rPr>
          <w:color w:val="000000"/>
          <w:sz w:val="24"/>
        </w:rPr>
      </w:pPr>
    </w:p>
    <w:p w14:paraId="1906A76A" w14:textId="77777777" w:rsidR="003452E0" w:rsidRDefault="003452E0" w:rsidP="003452E0">
      <w:pPr>
        <w:pStyle w:val="BodyText"/>
        <w:jc w:val="both"/>
        <w:rPr>
          <w:b/>
          <w:bCs/>
          <w:color w:val="000000"/>
          <w:sz w:val="24"/>
        </w:rPr>
      </w:pPr>
    </w:p>
    <w:p w14:paraId="2F515883" w14:textId="77777777" w:rsidR="003452E0" w:rsidRDefault="003452E0" w:rsidP="003452E0">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5EBD6C9C" w14:textId="77777777" w:rsidR="003452E0" w:rsidRDefault="003452E0" w:rsidP="003452E0"/>
    <w:p w14:paraId="23FC8067" w14:textId="1DA13EEA" w:rsidR="003452E0" w:rsidRDefault="009F2DF8" w:rsidP="003452E0">
      <w:r w:rsidRPr="009F2DF8">
        <w:rPr>
          <w:noProof/>
        </w:rPr>
        <w:drawing>
          <wp:inline distT="0" distB="0" distL="0" distR="0" wp14:anchorId="4DF75247" wp14:editId="0129E9DB">
            <wp:extent cx="5648325" cy="2513384"/>
            <wp:effectExtent l="0" t="0" r="0" b="1270"/>
            <wp:docPr id="6" name="Picture 5">
              <a:extLst xmlns:a="http://schemas.openxmlformats.org/drawingml/2006/main">
                <a:ext uri="{FF2B5EF4-FFF2-40B4-BE49-F238E27FC236}">
                  <a16:creationId xmlns:a16="http://schemas.microsoft.com/office/drawing/2014/main" id="{40EB930F-6D5B-507C-1097-D5A92F15F3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0EB930F-6D5B-507C-1097-D5A92F15F3F8}"/>
                        </a:ext>
                      </a:extLst>
                    </pic:cNvPr>
                    <pic:cNvPicPr>
                      <a:picLocks noChangeAspect="1"/>
                    </pic:cNvPicPr>
                  </pic:nvPicPr>
                  <pic:blipFill>
                    <a:blip r:embed="rId19"/>
                    <a:stretch>
                      <a:fillRect/>
                    </a:stretch>
                  </pic:blipFill>
                  <pic:spPr>
                    <a:xfrm>
                      <a:off x="0" y="0"/>
                      <a:ext cx="5654119" cy="2515962"/>
                    </a:xfrm>
                    <a:prstGeom prst="rect">
                      <a:avLst/>
                    </a:prstGeom>
                  </pic:spPr>
                </pic:pic>
              </a:graphicData>
            </a:graphic>
          </wp:inline>
        </w:drawing>
      </w:r>
    </w:p>
    <w:p w14:paraId="28D6C031" w14:textId="77777777" w:rsidR="003452E0" w:rsidRDefault="003452E0" w:rsidP="003452E0"/>
    <w:p w14:paraId="3C871F6D" w14:textId="7A4F2E66" w:rsidR="003452E0" w:rsidRPr="009F2DF8" w:rsidRDefault="003452E0" w:rsidP="003452E0">
      <w:pPr>
        <w:rPr>
          <w:rFonts w:ascii="Times New Roman" w:hAnsi="Times New Roman" w:cs="Times New Roman"/>
          <w:sz w:val="24"/>
          <w:szCs w:val="24"/>
        </w:rPr>
      </w:pPr>
      <w:r>
        <w:rPr>
          <w:rFonts w:ascii="Times New Roman" w:hAnsi="Times New Roman" w:cs="Times New Roman"/>
          <w:b/>
          <w:bCs/>
          <w:sz w:val="24"/>
          <w:szCs w:val="24"/>
        </w:rPr>
        <w:t xml:space="preserve">Home Page : </w:t>
      </w:r>
      <w:r>
        <w:rPr>
          <w:rFonts w:ascii="Times New Roman" w:hAnsi="Times New Roman" w:cs="Times New Roman"/>
          <w:sz w:val="24"/>
          <w:szCs w:val="24"/>
        </w:rPr>
        <w:t>This is the home page of our project.</w:t>
      </w:r>
    </w:p>
    <w:p w14:paraId="26CD7D01" w14:textId="2E31A576" w:rsidR="003452E0" w:rsidRDefault="009F2DF8" w:rsidP="003452E0">
      <w:r w:rsidRPr="009F2DF8">
        <w:rPr>
          <w:noProof/>
        </w:rPr>
        <w:drawing>
          <wp:inline distT="0" distB="0" distL="0" distR="0" wp14:anchorId="41A57BCE" wp14:editId="314E112B">
            <wp:extent cx="5943600" cy="2499360"/>
            <wp:effectExtent l="0" t="0" r="0" b="0"/>
            <wp:docPr id="83478605" name="Picture 83478605">
              <a:extLst xmlns:a="http://schemas.openxmlformats.org/drawingml/2006/main">
                <a:ext uri="{FF2B5EF4-FFF2-40B4-BE49-F238E27FC236}">
                  <a16:creationId xmlns:a16="http://schemas.microsoft.com/office/drawing/2014/main" id="{1A40DA3D-3424-9F9C-757B-DD81DB42454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1A40DA3D-3424-9F9C-757B-DD81DB42454D}"/>
                        </a:ext>
                      </a:extLst>
                    </pic:cNvPr>
                    <pic:cNvPicPr>
                      <a:picLocks noChangeAspect="1"/>
                    </pic:cNvPicPr>
                  </pic:nvPicPr>
                  <pic:blipFill>
                    <a:blip r:embed="rId20"/>
                    <a:stretch>
                      <a:fillRect/>
                    </a:stretch>
                  </pic:blipFill>
                  <pic:spPr>
                    <a:xfrm>
                      <a:off x="0" y="0"/>
                      <a:ext cx="5943600" cy="2499360"/>
                    </a:xfrm>
                    <a:prstGeom prst="rect">
                      <a:avLst/>
                    </a:prstGeom>
                  </pic:spPr>
                </pic:pic>
              </a:graphicData>
            </a:graphic>
          </wp:inline>
        </w:drawing>
      </w:r>
    </w:p>
    <w:p w14:paraId="120337AA" w14:textId="77777777" w:rsidR="009F2DF8" w:rsidRPr="009F2DF8" w:rsidRDefault="009F2DF8" w:rsidP="009F2DF8">
      <w:pPr>
        <w:rPr>
          <w:rFonts w:ascii="Times New Roman" w:hAnsi="Times New Roman" w:cs="Times New Roman"/>
          <w:b/>
          <w:bCs/>
          <w:sz w:val="24"/>
          <w:szCs w:val="24"/>
          <w:lang w:val="en-IN"/>
        </w:rPr>
      </w:pPr>
      <w:r w:rsidRPr="009F2DF8">
        <w:rPr>
          <w:rFonts w:ascii="Times New Roman" w:hAnsi="Times New Roman" w:cs="Times New Roman"/>
          <w:b/>
          <w:bCs/>
          <w:sz w:val="24"/>
          <w:szCs w:val="24"/>
        </w:rPr>
        <w:t xml:space="preserve">Login : </w:t>
      </w:r>
      <w:r w:rsidRPr="009F2DF8">
        <w:rPr>
          <w:rFonts w:ascii="Times New Roman" w:hAnsi="Times New Roman" w:cs="Times New Roman"/>
          <w:sz w:val="24"/>
          <w:szCs w:val="24"/>
        </w:rPr>
        <w:t>Here both Admin and User login page.</w:t>
      </w:r>
    </w:p>
    <w:p w14:paraId="48F86965" w14:textId="5729CA8A" w:rsidR="003452E0" w:rsidRDefault="009F2DF8" w:rsidP="003452E0">
      <w:r w:rsidRPr="009F2DF8">
        <w:rPr>
          <w:noProof/>
        </w:rPr>
        <w:lastRenderedPageBreak/>
        <w:drawing>
          <wp:inline distT="0" distB="0" distL="0" distR="0" wp14:anchorId="794BF74E" wp14:editId="5E8ECD79">
            <wp:extent cx="5943600" cy="2615565"/>
            <wp:effectExtent l="0" t="0" r="0" b="0"/>
            <wp:docPr id="1391802660" name="Picture 1391802660">
              <a:extLst xmlns:a="http://schemas.openxmlformats.org/drawingml/2006/main">
                <a:ext uri="{FF2B5EF4-FFF2-40B4-BE49-F238E27FC236}">
                  <a16:creationId xmlns:a16="http://schemas.microsoft.com/office/drawing/2014/main" id="{75EFBD3F-2166-6F7D-FA32-DD9D985913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5EFBD3F-2166-6F7D-FA32-DD9D98591396}"/>
                        </a:ext>
                      </a:extLst>
                    </pic:cNvPr>
                    <pic:cNvPicPr>
                      <a:picLocks noChangeAspect="1"/>
                    </pic:cNvPicPr>
                  </pic:nvPicPr>
                  <pic:blipFill>
                    <a:blip r:embed="rId21"/>
                    <a:stretch>
                      <a:fillRect/>
                    </a:stretch>
                  </pic:blipFill>
                  <pic:spPr>
                    <a:xfrm>
                      <a:off x="0" y="0"/>
                      <a:ext cx="5943600" cy="2615565"/>
                    </a:xfrm>
                    <a:prstGeom prst="rect">
                      <a:avLst/>
                    </a:prstGeom>
                  </pic:spPr>
                </pic:pic>
              </a:graphicData>
            </a:graphic>
          </wp:inline>
        </w:drawing>
      </w:r>
    </w:p>
    <w:p w14:paraId="7CF02460" w14:textId="77777777" w:rsidR="003452E0" w:rsidRDefault="003452E0" w:rsidP="003452E0"/>
    <w:p w14:paraId="23B06B2A" w14:textId="3AAEE54D" w:rsidR="003452E0" w:rsidRDefault="009F2DF8" w:rsidP="003452E0">
      <w:pPr>
        <w:rPr>
          <w:rFonts w:ascii="Times New Roman" w:hAnsi="Times New Roman" w:cs="Times New Roman"/>
          <w:sz w:val="24"/>
          <w:szCs w:val="24"/>
        </w:rPr>
      </w:pPr>
      <w:r>
        <w:rPr>
          <w:rFonts w:ascii="Times New Roman" w:hAnsi="Times New Roman" w:cs="Times New Roman"/>
          <w:b/>
          <w:bCs/>
          <w:sz w:val="24"/>
          <w:szCs w:val="24"/>
        </w:rPr>
        <w:t>Admin</w:t>
      </w:r>
      <w:r w:rsidR="003452E0">
        <w:rPr>
          <w:rFonts w:ascii="Times New Roman" w:hAnsi="Times New Roman" w:cs="Times New Roman"/>
          <w:b/>
          <w:bCs/>
          <w:sz w:val="24"/>
          <w:szCs w:val="24"/>
        </w:rPr>
        <w:t xml:space="preserve"> Home : </w:t>
      </w:r>
      <w:r w:rsidR="003452E0">
        <w:rPr>
          <w:rFonts w:ascii="Times New Roman" w:hAnsi="Times New Roman" w:cs="Times New Roman"/>
          <w:sz w:val="24"/>
          <w:szCs w:val="24"/>
        </w:rPr>
        <w:t xml:space="preserve">This is the </w:t>
      </w:r>
      <w:r>
        <w:rPr>
          <w:rFonts w:ascii="Times New Roman" w:hAnsi="Times New Roman" w:cs="Times New Roman"/>
          <w:sz w:val="24"/>
          <w:szCs w:val="24"/>
        </w:rPr>
        <w:t>admin</w:t>
      </w:r>
      <w:r w:rsidR="003452E0">
        <w:rPr>
          <w:rFonts w:ascii="Times New Roman" w:hAnsi="Times New Roman" w:cs="Times New Roman"/>
          <w:sz w:val="24"/>
          <w:szCs w:val="24"/>
        </w:rPr>
        <w:t xml:space="preserve"> Home page.</w:t>
      </w:r>
    </w:p>
    <w:p w14:paraId="420C0080" w14:textId="2B587C72" w:rsidR="003452E0" w:rsidRDefault="00B27E79" w:rsidP="003452E0">
      <w:r w:rsidRPr="00B27E79">
        <w:rPr>
          <w:noProof/>
        </w:rPr>
        <w:drawing>
          <wp:inline distT="0" distB="0" distL="0" distR="0" wp14:anchorId="7CAADC4E" wp14:editId="093D7A18">
            <wp:extent cx="5943600" cy="2760980"/>
            <wp:effectExtent l="0" t="0" r="0" b="1270"/>
            <wp:docPr id="2037534764" name="Picture 2037534764">
              <a:extLst xmlns:a="http://schemas.openxmlformats.org/drawingml/2006/main">
                <a:ext uri="{FF2B5EF4-FFF2-40B4-BE49-F238E27FC236}">
                  <a16:creationId xmlns:a16="http://schemas.microsoft.com/office/drawing/2014/main" id="{6222DF02-C341-C1AD-49DD-261E9E82AA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222DF02-C341-C1AD-49DD-261E9E82AACA}"/>
                        </a:ext>
                      </a:extLst>
                    </pic:cNvPr>
                    <pic:cNvPicPr>
                      <a:picLocks noChangeAspect="1"/>
                    </pic:cNvPicPr>
                  </pic:nvPicPr>
                  <pic:blipFill>
                    <a:blip r:embed="rId22"/>
                    <a:stretch>
                      <a:fillRect/>
                    </a:stretch>
                  </pic:blipFill>
                  <pic:spPr>
                    <a:xfrm>
                      <a:off x="0" y="0"/>
                      <a:ext cx="5943600" cy="2760980"/>
                    </a:xfrm>
                    <a:prstGeom prst="rect">
                      <a:avLst/>
                    </a:prstGeom>
                  </pic:spPr>
                </pic:pic>
              </a:graphicData>
            </a:graphic>
          </wp:inline>
        </w:drawing>
      </w:r>
    </w:p>
    <w:p w14:paraId="617C0AF6" w14:textId="77777777" w:rsidR="003452E0" w:rsidRDefault="003452E0" w:rsidP="003452E0"/>
    <w:p w14:paraId="63063809" w14:textId="11EFF77D" w:rsidR="003452E0" w:rsidRDefault="001D34C9" w:rsidP="003452E0">
      <w:r w:rsidRPr="001D34C9">
        <w:rPr>
          <w:noProof/>
        </w:rPr>
        <w:lastRenderedPageBreak/>
        <w:drawing>
          <wp:inline distT="0" distB="0" distL="0" distR="0" wp14:anchorId="3DF62FCE" wp14:editId="7DF3E510">
            <wp:extent cx="5943600" cy="2333625"/>
            <wp:effectExtent l="0" t="0" r="0" b="9525"/>
            <wp:docPr id="639423229" name="Picture 639423229">
              <a:extLst xmlns:a="http://schemas.openxmlformats.org/drawingml/2006/main">
                <a:ext uri="{FF2B5EF4-FFF2-40B4-BE49-F238E27FC236}">
                  <a16:creationId xmlns:a16="http://schemas.microsoft.com/office/drawing/2014/main" id="{4558E67A-3D2A-7DFC-61E8-779CFDCF6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558E67A-3D2A-7DFC-61E8-779CFDCF67E8}"/>
                        </a:ext>
                      </a:extLst>
                    </pic:cNvPr>
                    <pic:cNvPicPr>
                      <a:picLocks noChangeAspect="1"/>
                    </pic:cNvPicPr>
                  </pic:nvPicPr>
                  <pic:blipFill>
                    <a:blip r:embed="rId23"/>
                    <a:stretch>
                      <a:fillRect/>
                    </a:stretch>
                  </pic:blipFill>
                  <pic:spPr>
                    <a:xfrm>
                      <a:off x="0" y="0"/>
                      <a:ext cx="5943600" cy="2333625"/>
                    </a:xfrm>
                    <a:prstGeom prst="rect">
                      <a:avLst/>
                    </a:prstGeom>
                  </pic:spPr>
                </pic:pic>
              </a:graphicData>
            </a:graphic>
          </wp:inline>
        </w:drawing>
      </w:r>
    </w:p>
    <w:p w14:paraId="6404A9CE" w14:textId="4080228F" w:rsidR="001D34C9" w:rsidRDefault="001D34C9" w:rsidP="003452E0">
      <w:r w:rsidRPr="001D34C9">
        <w:rPr>
          <w:noProof/>
        </w:rPr>
        <w:drawing>
          <wp:inline distT="0" distB="0" distL="0" distR="0" wp14:anchorId="0EBAA0A1" wp14:editId="7B79BC3F">
            <wp:extent cx="5943600" cy="2486660"/>
            <wp:effectExtent l="0" t="0" r="0" b="8890"/>
            <wp:docPr id="1520693772" name="Picture 1520693772">
              <a:extLst xmlns:a="http://schemas.openxmlformats.org/drawingml/2006/main">
                <a:ext uri="{FF2B5EF4-FFF2-40B4-BE49-F238E27FC236}">
                  <a16:creationId xmlns:a16="http://schemas.microsoft.com/office/drawing/2014/main" id="{292CE832-50A1-7141-D6CC-05A1E2DBB2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92CE832-50A1-7141-D6CC-05A1E2DBB23E}"/>
                        </a:ext>
                      </a:extLst>
                    </pic:cNvPr>
                    <pic:cNvPicPr>
                      <a:picLocks noChangeAspect="1"/>
                    </pic:cNvPicPr>
                  </pic:nvPicPr>
                  <pic:blipFill>
                    <a:blip r:embed="rId24"/>
                    <a:stretch>
                      <a:fillRect/>
                    </a:stretch>
                  </pic:blipFill>
                  <pic:spPr>
                    <a:xfrm>
                      <a:off x="0" y="0"/>
                      <a:ext cx="5943600" cy="2486660"/>
                    </a:xfrm>
                    <a:prstGeom prst="rect">
                      <a:avLst/>
                    </a:prstGeom>
                  </pic:spPr>
                </pic:pic>
              </a:graphicData>
            </a:graphic>
          </wp:inline>
        </w:drawing>
      </w:r>
    </w:p>
    <w:p w14:paraId="00A0AA0F" w14:textId="1A694B78" w:rsidR="003452E0" w:rsidRDefault="001D34C9" w:rsidP="003452E0">
      <w:r w:rsidRPr="001D34C9">
        <w:rPr>
          <w:noProof/>
        </w:rPr>
        <w:drawing>
          <wp:inline distT="0" distB="0" distL="0" distR="0" wp14:anchorId="548100A7" wp14:editId="49498B83">
            <wp:extent cx="5943600" cy="2529840"/>
            <wp:effectExtent l="0" t="0" r="0" b="3810"/>
            <wp:docPr id="253602028" name="Picture 253602028">
              <a:extLst xmlns:a="http://schemas.openxmlformats.org/drawingml/2006/main">
                <a:ext uri="{FF2B5EF4-FFF2-40B4-BE49-F238E27FC236}">
                  <a16:creationId xmlns:a16="http://schemas.microsoft.com/office/drawing/2014/main" id="{AE27E68B-CA13-24DA-0336-6C13D34108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E27E68B-CA13-24DA-0336-6C13D34108D2}"/>
                        </a:ext>
                      </a:extLst>
                    </pic:cNvPr>
                    <pic:cNvPicPr>
                      <a:picLocks noChangeAspect="1"/>
                    </pic:cNvPicPr>
                  </pic:nvPicPr>
                  <pic:blipFill>
                    <a:blip r:embed="rId25"/>
                    <a:stretch>
                      <a:fillRect/>
                    </a:stretch>
                  </pic:blipFill>
                  <pic:spPr>
                    <a:xfrm>
                      <a:off x="0" y="0"/>
                      <a:ext cx="5943600" cy="2529840"/>
                    </a:xfrm>
                    <a:prstGeom prst="rect">
                      <a:avLst/>
                    </a:prstGeom>
                  </pic:spPr>
                </pic:pic>
              </a:graphicData>
            </a:graphic>
          </wp:inline>
        </w:drawing>
      </w:r>
    </w:p>
    <w:p w14:paraId="2458F85F" w14:textId="77777777" w:rsidR="001D34C9" w:rsidRPr="001D34C9" w:rsidRDefault="001D34C9" w:rsidP="001D34C9">
      <w:pPr>
        <w:rPr>
          <w:rFonts w:ascii="Times New Roman" w:hAnsi="Times New Roman" w:cs="Times New Roman"/>
          <w:b/>
          <w:bCs/>
          <w:sz w:val="24"/>
          <w:szCs w:val="24"/>
          <w:lang w:val="en-IN"/>
        </w:rPr>
      </w:pPr>
      <w:r w:rsidRPr="001D34C9">
        <w:rPr>
          <w:rFonts w:ascii="Times New Roman" w:hAnsi="Times New Roman" w:cs="Times New Roman"/>
          <w:b/>
          <w:bCs/>
          <w:sz w:val="24"/>
          <w:szCs w:val="24"/>
          <w:lang w:val="en-IN"/>
        </w:rPr>
        <w:lastRenderedPageBreak/>
        <w:t xml:space="preserve">View orders:  </w:t>
      </w:r>
      <w:r w:rsidRPr="001D34C9">
        <w:rPr>
          <w:rFonts w:ascii="Times New Roman" w:hAnsi="Times New Roman" w:cs="Times New Roman"/>
          <w:sz w:val="24"/>
          <w:szCs w:val="24"/>
          <w:lang w:val="en-IN"/>
        </w:rPr>
        <w:t>Here admin can view all orders</w:t>
      </w:r>
    </w:p>
    <w:p w14:paraId="181246B5" w14:textId="77777777" w:rsidR="003452E0" w:rsidRDefault="003452E0" w:rsidP="003452E0"/>
    <w:p w14:paraId="102F4265" w14:textId="47FBBE68" w:rsidR="003452E0" w:rsidRDefault="001E2504" w:rsidP="003452E0">
      <w:r w:rsidRPr="001E2504">
        <w:rPr>
          <w:noProof/>
        </w:rPr>
        <w:drawing>
          <wp:inline distT="0" distB="0" distL="0" distR="0" wp14:anchorId="1FC46656" wp14:editId="260B2BF1">
            <wp:extent cx="5943600" cy="2338705"/>
            <wp:effectExtent l="0" t="0" r="0" b="4445"/>
            <wp:docPr id="1129965579" name="Picture 1129965579">
              <a:extLst xmlns:a="http://schemas.openxmlformats.org/drawingml/2006/main">
                <a:ext uri="{FF2B5EF4-FFF2-40B4-BE49-F238E27FC236}">
                  <a16:creationId xmlns:a16="http://schemas.microsoft.com/office/drawing/2014/main" id="{ACF62754-F789-90F3-54C1-EB5F740079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ACF62754-F789-90F3-54C1-EB5F74007922}"/>
                        </a:ext>
                      </a:extLst>
                    </pic:cNvPr>
                    <pic:cNvPicPr>
                      <a:picLocks noChangeAspect="1"/>
                    </pic:cNvPicPr>
                  </pic:nvPicPr>
                  <pic:blipFill>
                    <a:blip r:embed="rId26"/>
                    <a:stretch>
                      <a:fillRect/>
                    </a:stretch>
                  </pic:blipFill>
                  <pic:spPr>
                    <a:xfrm>
                      <a:off x="0" y="0"/>
                      <a:ext cx="5943600" cy="2338705"/>
                    </a:xfrm>
                    <a:prstGeom prst="rect">
                      <a:avLst/>
                    </a:prstGeom>
                  </pic:spPr>
                </pic:pic>
              </a:graphicData>
            </a:graphic>
          </wp:inline>
        </w:drawing>
      </w:r>
    </w:p>
    <w:p w14:paraId="43121766" w14:textId="77777777" w:rsidR="001E2504" w:rsidRPr="001E2504" w:rsidRDefault="001E2504" w:rsidP="001E2504">
      <w:pPr>
        <w:rPr>
          <w:lang w:val="en-IN"/>
        </w:rPr>
      </w:pPr>
      <w:r w:rsidRPr="001E2504">
        <w:rPr>
          <w:b/>
          <w:bCs/>
          <w:lang w:val="en-IN"/>
        </w:rPr>
        <w:t xml:space="preserve">View users: </w:t>
      </w:r>
      <w:r w:rsidRPr="001E2504">
        <w:rPr>
          <w:lang w:val="en-IN"/>
        </w:rPr>
        <w:t xml:space="preserve"> Here admin can view all users</w:t>
      </w:r>
    </w:p>
    <w:p w14:paraId="08D17B09" w14:textId="77777777" w:rsidR="001E2504" w:rsidRDefault="001E2504" w:rsidP="003452E0"/>
    <w:p w14:paraId="0012D41B" w14:textId="1C3AEA62" w:rsidR="003452E0" w:rsidRDefault="001E2504" w:rsidP="003452E0">
      <w:r w:rsidRPr="001E2504">
        <w:rPr>
          <w:noProof/>
        </w:rPr>
        <w:drawing>
          <wp:inline distT="0" distB="0" distL="0" distR="0" wp14:anchorId="1B3E6FCB" wp14:editId="1CEEB06D">
            <wp:extent cx="5943600" cy="2688590"/>
            <wp:effectExtent l="0" t="0" r="0" b="0"/>
            <wp:docPr id="417725876" name="Picture 417725876">
              <a:extLst xmlns:a="http://schemas.openxmlformats.org/drawingml/2006/main">
                <a:ext uri="{FF2B5EF4-FFF2-40B4-BE49-F238E27FC236}">
                  <a16:creationId xmlns:a16="http://schemas.microsoft.com/office/drawing/2014/main" id="{8946F871-9935-6EA4-B67E-EC94EC564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946F871-9935-6EA4-B67E-EC94EC564D8D}"/>
                        </a:ext>
                      </a:extLst>
                    </pic:cNvPr>
                    <pic:cNvPicPr>
                      <a:picLocks noChangeAspect="1"/>
                    </pic:cNvPicPr>
                  </pic:nvPicPr>
                  <pic:blipFill>
                    <a:blip r:embed="rId27"/>
                    <a:stretch>
                      <a:fillRect/>
                    </a:stretch>
                  </pic:blipFill>
                  <pic:spPr>
                    <a:xfrm>
                      <a:off x="0" y="0"/>
                      <a:ext cx="5943600" cy="2688590"/>
                    </a:xfrm>
                    <a:prstGeom prst="rect">
                      <a:avLst/>
                    </a:prstGeom>
                  </pic:spPr>
                </pic:pic>
              </a:graphicData>
            </a:graphic>
          </wp:inline>
        </w:drawing>
      </w:r>
    </w:p>
    <w:p w14:paraId="6D5FBC80" w14:textId="77777777" w:rsidR="003452E0" w:rsidRDefault="003452E0" w:rsidP="003452E0"/>
    <w:p w14:paraId="48A76C63" w14:textId="77777777" w:rsidR="001E2504" w:rsidRPr="001E2504" w:rsidRDefault="001E2504" w:rsidP="001E2504">
      <w:pPr>
        <w:rPr>
          <w:rFonts w:ascii="Times New Roman" w:hAnsi="Times New Roman" w:cs="Times New Roman"/>
          <w:b/>
          <w:bCs/>
          <w:lang w:val="en-IN"/>
        </w:rPr>
      </w:pPr>
      <w:r w:rsidRPr="001E2504">
        <w:rPr>
          <w:rFonts w:ascii="Times New Roman" w:hAnsi="Times New Roman" w:cs="Times New Roman"/>
          <w:b/>
          <w:bCs/>
        </w:rPr>
        <w:t xml:space="preserve">User Register: </w:t>
      </w:r>
      <w:r w:rsidRPr="001E2504">
        <w:rPr>
          <w:rFonts w:ascii="Times New Roman" w:hAnsi="Times New Roman" w:cs="Times New Roman"/>
        </w:rPr>
        <w:t>Here user can register with his own details.</w:t>
      </w:r>
    </w:p>
    <w:p w14:paraId="0DC464C3" w14:textId="77777777" w:rsidR="003452E0" w:rsidRDefault="003452E0" w:rsidP="003452E0"/>
    <w:p w14:paraId="57D57785" w14:textId="77777777" w:rsidR="00613621" w:rsidRDefault="00613621" w:rsidP="003452E0">
      <w:r w:rsidRPr="00613621">
        <w:rPr>
          <w:noProof/>
        </w:rPr>
        <w:lastRenderedPageBreak/>
        <w:drawing>
          <wp:inline distT="0" distB="0" distL="0" distR="0" wp14:anchorId="1618273F" wp14:editId="75A0C37E">
            <wp:extent cx="5943600" cy="2494915"/>
            <wp:effectExtent l="0" t="0" r="0" b="635"/>
            <wp:docPr id="1153519333" name="Picture 1153519333">
              <a:extLst xmlns:a="http://schemas.openxmlformats.org/drawingml/2006/main">
                <a:ext uri="{FF2B5EF4-FFF2-40B4-BE49-F238E27FC236}">
                  <a16:creationId xmlns:a16="http://schemas.microsoft.com/office/drawing/2014/main" id="{6AD82347-6955-1147-1B90-DCCE898077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6AD82347-6955-1147-1B90-DCCE8980773E}"/>
                        </a:ext>
                      </a:extLst>
                    </pic:cNvPr>
                    <pic:cNvPicPr>
                      <a:picLocks noChangeAspect="1"/>
                    </pic:cNvPicPr>
                  </pic:nvPicPr>
                  <pic:blipFill>
                    <a:blip r:embed="rId28"/>
                    <a:stretch>
                      <a:fillRect/>
                    </a:stretch>
                  </pic:blipFill>
                  <pic:spPr>
                    <a:xfrm>
                      <a:off x="0" y="0"/>
                      <a:ext cx="5943600" cy="2494915"/>
                    </a:xfrm>
                    <a:prstGeom prst="rect">
                      <a:avLst/>
                    </a:prstGeom>
                  </pic:spPr>
                </pic:pic>
              </a:graphicData>
            </a:graphic>
          </wp:inline>
        </w:drawing>
      </w:r>
    </w:p>
    <w:p w14:paraId="67AF82AF" w14:textId="77777777" w:rsidR="00613621" w:rsidRPr="00613621" w:rsidRDefault="00613621" w:rsidP="00613621">
      <w:pPr>
        <w:rPr>
          <w:lang w:val="en-IN"/>
        </w:rPr>
      </w:pPr>
      <w:r w:rsidRPr="00613621">
        <w:rPr>
          <w:b/>
          <w:bCs/>
        </w:rPr>
        <w:t xml:space="preserve">User Home : </w:t>
      </w:r>
      <w:r w:rsidRPr="00613621">
        <w:t>This is the user  Home page.</w:t>
      </w:r>
    </w:p>
    <w:p w14:paraId="2F00C619" w14:textId="77777777" w:rsidR="00613621" w:rsidRDefault="00613621" w:rsidP="003452E0"/>
    <w:p w14:paraId="425A5213" w14:textId="25211EE6" w:rsidR="003452E0" w:rsidRDefault="00613621" w:rsidP="003452E0">
      <w:r w:rsidRPr="00613621">
        <w:rPr>
          <w:noProof/>
        </w:rPr>
        <w:drawing>
          <wp:inline distT="0" distB="0" distL="0" distR="0" wp14:anchorId="02AB195A" wp14:editId="631509F1">
            <wp:extent cx="5943600" cy="2672715"/>
            <wp:effectExtent l="0" t="0" r="0" b="0"/>
            <wp:docPr id="1916768427" name="Picture 1916768427">
              <a:extLst xmlns:a="http://schemas.openxmlformats.org/drawingml/2006/main">
                <a:ext uri="{FF2B5EF4-FFF2-40B4-BE49-F238E27FC236}">
                  <a16:creationId xmlns:a16="http://schemas.microsoft.com/office/drawing/2014/main" id="{2ADD7795-8877-19EE-869E-96234067C5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ADD7795-8877-19EE-869E-96234067C5C9}"/>
                        </a:ext>
                      </a:extLst>
                    </pic:cNvPr>
                    <pic:cNvPicPr>
                      <a:picLocks noChangeAspect="1"/>
                    </pic:cNvPicPr>
                  </pic:nvPicPr>
                  <pic:blipFill>
                    <a:blip r:embed="rId29"/>
                    <a:stretch>
                      <a:fillRect/>
                    </a:stretch>
                  </pic:blipFill>
                  <pic:spPr>
                    <a:xfrm>
                      <a:off x="0" y="0"/>
                      <a:ext cx="5943600" cy="2672715"/>
                    </a:xfrm>
                    <a:prstGeom prst="rect">
                      <a:avLst/>
                    </a:prstGeom>
                  </pic:spPr>
                </pic:pic>
              </a:graphicData>
            </a:graphic>
          </wp:inline>
        </w:drawing>
      </w:r>
    </w:p>
    <w:p w14:paraId="5EB65D4D" w14:textId="77777777" w:rsidR="00613621" w:rsidRPr="00613621" w:rsidRDefault="00613621" w:rsidP="00613621">
      <w:pPr>
        <w:rPr>
          <w:lang w:val="en-IN"/>
        </w:rPr>
      </w:pPr>
      <w:r w:rsidRPr="00613621">
        <w:rPr>
          <w:b/>
          <w:bCs/>
        </w:rPr>
        <w:t xml:space="preserve">View Products : </w:t>
      </w:r>
      <w:r w:rsidRPr="00613621">
        <w:t xml:space="preserve"> Here user can view all the products</w:t>
      </w:r>
    </w:p>
    <w:p w14:paraId="60DEECD2" w14:textId="613E586A" w:rsidR="003452E0" w:rsidRDefault="00613621" w:rsidP="003452E0">
      <w:r w:rsidRPr="00613621">
        <w:rPr>
          <w:noProof/>
        </w:rPr>
        <w:lastRenderedPageBreak/>
        <w:drawing>
          <wp:inline distT="0" distB="0" distL="0" distR="0" wp14:anchorId="2FD2D312" wp14:editId="7C6414EE">
            <wp:extent cx="5943600" cy="2339975"/>
            <wp:effectExtent l="0" t="0" r="0" b="3175"/>
            <wp:docPr id="876221720" name="Picture 876221720">
              <a:extLst xmlns:a="http://schemas.openxmlformats.org/drawingml/2006/main">
                <a:ext uri="{FF2B5EF4-FFF2-40B4-BE49-F238E27FC236}">
                  <a16:creationId xmlns:a16="http://schemas.microsoft.com/office/drawing/2014/main" id="{F275D532-8D16-5B89-116F-87D7F5758C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275D532-8D16-5B89-116F-87D7F5758C02}"/>
                        </a:ext>
                      </a:extLst>
                    </pic:cNvPr>
                    <pic:cNvPicPr>
                      <a:picLocks noChangeAspect="1"/>
                    </pic:cNvPicPr>
                  </pic:nvPicPr>
                  <pic:blipFill>
                    <a:blip r:embed="rId30"/>
                    <a:stretch>
                      <a:fillRect/>
                    </a:stretch>
                  </pic:blipFill>
                  <pic:spPr>
                    <a:xfrm>
                      <a:off x="0" y="0"/>
                      <a:ext cx="5943600" cy="2339975"/>
                    </a:xfrm>
                    <a:prstGeom prst="rect">
                      <a:avLst/>
                    </a:prstGeom>
                  </pic:spPr>
                </pic:pic>
              </a:graphicData>
            </a:graphic>
          </wp:inline>
        </w:drawing>
      </w:r>
    </w:p>
    <w:p w14:paraId="56730676" w14:textId="77777777" w:rsidR="00613621" w:rsidRPr="00613621" w:rsidRDefault="00613621" w:rsidP="00613621">
      <w:pPr>
        <w:rPr>
          <w:rFonts w:ascii="Times New Roman" w:hAnsi="Times New Roman" w:cs="Times New Roman"/>
          <w:b/>
          <w:bCs/>
          <w:sz w:val="24"/>
          <w:szCs w:val="24"/>
          <w:lang w:val="en-IN"/>
        </w:rPr>
      </w:pPr>
      <w:r w:rsidRPr="00613621">
        <w:rPr>
          <w:rFonts w:ascii="Times New Roman" w:hAnsi="Times New Roman" w:cs="Times New Roman"/>
          <w:b/>
          <w:bCs/>
          <w:sz w:val="24"/>
          <w:szCs w:val="24"/>
        </w:rPr>
        <w:t xml:space="preserve">View cart:  </w:t>
      </w:r>
      <w:r w:rsidRPr="00613621">
        <w:rPr>
          <w:rFonts w:ascii="Times New Roman" w:hAnsi="Times New Roman" w:cs="Times New Roman"/>
          <w:sz w:val="24"/>
          <w:szCs w:val="24"/>
        </w:rPr>
        <w:t>This is cart of user and he can checkout the all the products in the cart.</w:t>
      </w:r>
    </w:p>
    <w:p w14:paraId="45ECC5F0" w14:textId="77777777" w:rsidR="003452E0" w:rsidRDefault="003452E0" w:rsidP="003452E0"/>
    <w:p w14:paraId="27725BBC" w14:textId="77777777" w:rsidR="003452E0" w:rsidRDefault="003452E0" w:rsidP="003452E0"/>
    <w:p w14:paraId="69360313" w14:textId="1EBA53FD" w:rsidR="003452E0" w:rsidRDefault="0074637E" w:rsidP="003452E0">
      <w:r w:rsidRPr="0074637E">
        <w:rPr>
          <w:noProof/>
        </w:rPr>
        <w:drawing>
          <wp:inline distT="0" distB="0" distL="0" distR="0" wp14:anchorId="6D34D970" wp14:editId="061FD067">
            <wp:extent cx="5943600" cy="2697480"/>
            <wp:effectExtent l="0" t="0" r="0" b="7620"/>
            <wp:docPr id="731482193" name="Picture 731482193">
              <a:extLst xmlns:a="http://schemas.openxmlformats.org/drawingml/2006/main">
                <a:ext uri="{FF2B5EF4-FFF2-40B4-BE49-F238E27FC236}">
                  <a16:creationId xmlns:a16="http://schemas.microsoft.com/office/drawing/2014/main" id="{B4A0E23A-DB6C-B702-4455-EFF964D9C6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4A0E23A-DB6C-B702-4455-EFF964D9C62B}"/>
                        </a:ext>
                      </a:extLst>
                    </pic:cNvPr>
                    <pic:cNvPicPr>
                      <a:picLocks noChangeAspect="1"/>
                    </pic:cNvPicPr>
                  </pic:nvPicPr>
                  <pic:blipFill>
                    <a:blip r:embed="rId31"/>
                    <a:stretch>
                      <a:fillRect/>
                    </a:stretch>
                  </pic:blipFill>
                  <pic:spPr>
                    <a:xfrm>
                      <a:off x="0" y="0"/>
                      <a:ext cx="5943600" cy="2697480"/>
                    </a:xfrm>
                    <a:prstGeom prst="rect">
                      <a:avLst/>
                    </a:prstGeom>
                  </pic:spPr>
                </pic:pic>
              </a:graphicData>
            </a:graphic>
          </wp:inline>
        </w:drawing>
      </w:r>
    </w:p>
    <w:p w14:paraId="5820F08E" w14:textId="77777777" w:rsidR="003452E0" w:rsidRDefault="003452E0" w:rsidP="003452E0"/>
    <w:p w14:paraId="02B94CB5" w14:textId="77777777" w:rsidR="003452E0" w:rsidRDefault="003452E0" w:rsidP="003452E0"/>
    <w:p w14:paraId="1C7B89A3" w14:textId="77777777" w:rsidR="0074637E" w:rsidRPr="0074637E" w:rsidRDefault="0074637E" w:rsidP="0074637E">
      <w:pPr>
        <w:rPr>
          <w:rFonts w:ascii="Times New Roman" w:hAnsi="Times New Roman" w:cs="Times New Roman"/>
          <w:b/>
          <w:bCs/>
          <w:sz w:val="24"/>
          <w:szCs w:val="24"/>
          <w:lang w:val="en-IN"/>
        </w:rPr>
      </w:pPr>
      <w:r w:rsidRPr="0074637E">
        <w:rPr>
          <w:rFonts w:ascii="Times New Roman" w:hAnsi="Times New Roman" w:cs="Times New Roman"/>
          <w:b/>
          <w:bCs/>
          <w:sz w:val="24"/>
          <w:szCs w:val="24"/>
        </w:rPr>
        <w:t xml:space="preserve">Payment Page:  </w:t>
      </w:r>
      <w:r w:rsidRPr="0074637E">
        <w:rPr>
          <w:rFonts w:ascii="Times New Roman" w:hAnsi="Times New Roman" w:cs="Times New Roman"/>
          <w:sz w:val="24"/>
          <w:szCs w:val="24"/>
        </w:rPr>
        <w:t>Here user can pay amount for cart items</w:t>
      </w:r>
    </w:p>
    <w:p w14:paraId="0871E55A" w14:textId="77777777" w:rsidR="003452E0" w:rsidRDefault="003452E0" w:rsidP="003452E0"/>
    <w:p w14:paraId="147854F6" w14:textId="1A29AA2E" w:rsidR="003452E0" w:rsidRDefault="002A4BE0" w:rsidP="003452E0">
      <w:r w:rsidRPr="002A4BE0">
        <w:rPr>
          <w:noProof/>
        </w:rPr>
        <w:lastRenderedPageBreak/>
        <w:drawing>
          <wp:inline distT="0" distB="0" distL="0" distR="0" wp14:anchorId="4B72619B" wp14:editId="2FA42CFE">
            <wp:extent cx="5943600" cy="2516505"/>
            <wp:effectExtent l="0" t="0" r="0" b="0"/>
            <wp:docPr id="1640203910" name="Picture 1640203910">
              <a:extLst xmlns:a="http://schemas.openxmlformats.org/drawingml/2006/main">
                <a:ext uri="{FF2B5EF4-FFF2-40B4-BE49-F238E27FC236}">
                  <a16:creationId xmlns:a16="http://schemas.microsoft.com/office/drawing/2014/main" id="{B2085D5B-48C3-52E3-0C34-4C5B84477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B2085D5B-48C3-52E3-0C34-4C5B84477184}"/>
                        </a:ext>
                      </a:extLst>
                    </pic:cNvPr>
                    <pic:cNvPicPr>
                      <a:picLocks noChangeAspect="1"/>
                    </pic:cNvPicPr>
                  </pic:nvPicPr>
                  <pic:blipFill>
                    <a:blip r:embed="rId32"/>
                    <a:stretch>
                      <a:fillRect/>
                    </a:stretch>
                  </pic:blipFill>
                  <pic:spPr>
                    <a:xfrm>
                      <a:off x="0" y="0"/>
                      <a:ext cx="5943600" cy="2516505"/>
                    </a:xfrm>
                    <a:prstGeom prst="rect">
                      <a:avLst/>
                    </a:prstGeom>
                  </pic:spPr>
                </pic:pic>
              </a:graphicData>
            </a:graphic>
          </wp:inline>
        </w:drawing>
      </w:r>
    </w:p>
    <w:p w14:paraId="1D4BBE28" w14:textId="77777777" w:rsidR="002A4BE0" w:rsidRPr="002A4BE0" w:rsidRDefault="002A4BE0" w:rsidP="002A4BE0">
      <w:pPr>
        <w:rPr>
          <w:rFonts w:ascii="Times New Roman" w:hAnsi="Times New Roman" w:cs="Times New Roman"/>
          <w:b/>
          <w:bCs/>
          <w:sz w:val="24"/>
          <w:szCs w:val="24"/>
          <w:lang w:val="en-IN"/>
        </w:rPr>
      </w:pPr>
      <w:r w:rsidRPr="002A4BE0">
        <w:rPr>
          <w:rFonts w:ascii="Times New Roman" w:hAnsi="Times New Roman" w:cs="Times New Roman"/>
          <w:b/>
          <w:bCs/>
          <w:sz w:val="24"/>
          <w:szCs w:val="24"/>
        </w:rPr>
        <w:t xml:space="preserve">View Orders :   </w:t>
      </w:r>
      <w:r w:rsidRPr="002A4BE0">
        <w:rPr>
          <w:rFonts w:ascii="Times New Roman" w:hAnsi="Times New Roman" w:cs="Times New Roman"/>
          <w:sz w:val="24"/>
          <w:szCs w:val="24"/>
        </w:rPr>
        <w:t>Here user can view his orders.</w:t>
      </w:r>
    </w:p>
    <w:p w14:paraId="643BCCC8" w14:textId="77777777" w:rsidR="003452E0" w:rsidRDefault="003452E0" w:rsidP="003452E0">
      <w:pPr>
        <w:rPr>
          <w:rFonts w:ascii="Times New Roman" w:hAnsi="Times New Roman" w:cs="Times New Roman"/>
          <w:sz w:val="24"/>
          <w:szCs w:val="24"/>
        </w:rPr>
      </w:pPr>
    </w:p>
    <w:p w14:paraId="652C0C2A" w14:textId="77777777" w:rsidR="003452E0" w:rsidRDefault="003452E0" w:rsidP="003452E0">
      <w:pPr>
        <w:spacing w:line="360" w:lineRule="auto"/>
        <w:rPr>
          <w:rFonts w:ascii="Times New Roman" w:hAnsi="Times New Roman" w:cs="Times New Roman"/>
          <w:b/>
          <w:color w:val="000000" w:themeColor="text1"/>
          <w:sz w:val="28"/>
          <w:szCs w:val="28"/>
        </w:rPr>
      </w:pPr>
    </w:p>
    <w:p w14:paraId="21AE8388" w14:textId="77777777" w:rsidR="003452E0" w:rsidRDefault="003452E0" w:rsidP="003452E0">
      <w:pPr>
        <w:spacing w:line="360" w:lineRule="auto"/>
        <w:jc w:val="center"/>
        <w:rPr>
          <w:rFonts w:ascii="Times New Roman" w:hAnsi="Times New Roman" w:cs="Times New Roman"/>
          <w:b/>
          <w:color w:val="000000" w:themeColor="text1"/>
          <w:sz w:val="28"/>
          <w:szCs w:val="28"/>
        </w:rPr>
      </w:pPr>
    </w:p>
    <w:p w14:paraId="3EF8BFD0" w14:textId="77777777" w:rsidR="003452E0" w:rsidRDefault="003452E0" w:rsidP="003452E0">
      <w:pPr>
        <w:spacing w:line="360" w:lineRule="auto"/>
        <w:jc w:val="center"/>
        <w:rPr>
          <w:rFonts w:ascii="Times New Roman" w:hAnsi="Times New Roman" w:cs="Times New Roman"/>
          <w:b/>
          <w:color w:val="000000" w:themeColor="text1"/>
          <w:sz w:val="28"/>
          <w:szCs w:val="28"/>
        </w:rPr>
      </w:pPr>
    </w:p>
    <w:p w14:paraId="67E36C5F" w14:textId="3F24D82B" w:rsidR="003452E0" w:rsidRDefault="003452E0" w:rsidP="003452E0">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7. </w:t>
      </w:r>
      <w:r w:rsidR="00E50D05" w:rsidRPr="000C61F5">
        <w:rPr>
          <w:rFonts w:ascii="Times New Roman" w:eastAsia="Calibri" w:hAnsi="Times New Roman"/>
          <w:b/>
          <w:bCs/>
          <w:color w:val="000000"/>
          <w:sz w:val="28"/>
          <w:szCs w:val="28"/>
        </w:rPr>
        <w:t>N</w:t>
      </w:r>
      <w:r w:rsidR="000C61F5">
        <w:rPr>
          <w:rFonts w:ascii="Times New Roman" w:eastAsia="Calibri" w:hAnsi="Times New Roman"/>
          <w:b/>
          <w:bCs/>
          <w:color w:val="000000"/>
          <w:sz w:val="28"/>
          <w:szCs w:val="28"/>
        </w:rPr>
        <w:t>ODE</w:t>
      </w:r>
      <w:r w:rsidR="00E50D05">
        <w:rPr>
          <w:rFonts w:ascii="Times New Roman" w:eastAsia="Calibri" w:hAnsi="Times New Roman"/>
          <w:b/>
          <w:bCs/>
          <w:color w:val="000000"/>
          <w:sz w:val="28"/>
          <w:szCs w:val="28"/>
        </w:rPr>
        <w:t xml:space="preserve"> </w:t>
      </w:r>
      <w:r>
        <w:rPr>
          <w:rFonts w:ascii="Times New Roman" w:eastAsia="Calibri" w:hAnsi="Times New Roman"/>
          <w:b/>
          <w:bCs/>
          <w:color w:val="000000"/>
          <w:sz w:val="28"/>
          <w:szCs w:val="28"/>
        </w:rPr>
        <w:t xml:space="preserve"> ENVIRONMENT</w:t>
      </w:r>
    </w:p>
    <w:p w14:paraId="5912C344"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3FD9F0AE"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26F3090C"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4AECFEC"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516B8446"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33" w:history="1">
        <w:r w:rsidRPr="008E376B">
          <w:rPr>
            <w:rStyle w:val="Hyperlink"/>
            <w:rFonts w:ascii="Times New Roman" w:eastAsia="Times New Roman" w:hAnsi="Times New Roman" w:cs="Times New Roman"/>
            <w:sz w:val="24"/>
            <w:szCs w:val="24"/>
          </w:rPr>
          <w:t>https://code.visualstudio.com/download</w:t>
        </w:r>
      </w:hyperlink>
    </w:p>
    <w:p w14:paraId="24BE4EB8" w14:textId="77777777" w:rsidR="00872DEB" w:rsidRPr="00410834"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Step2:choose the option as per your choice.</w:t>
      </w:r>
    </w:p>
    <w:p w14:paraId="33DEA1CA" w14:textId="77777777" w:rsidR="00872DEB" w:rsidRPr="00410834"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7EF19E04"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lastRenderedPageBreak/>
        <w:drawing>
          <wp:inline distT="0" distB="0" distL="0" distR="0" wp14:anchorId="433B0CAD" wp14:editId="4B621F04">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518535"/>
                    </a:xfrm>
                    <a:prstGeom prst="rect">
                      <a:avLst/>
                    </a:prstGeom>
                  </pic:spPr>
                </pic:pic>
              </a:graphicData>
            </a:graphic>
          </wp:inline>
        </w:drawing>
      </w:r>
    </w:p>
    <w:p w14:paraId="16480547"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63FF3827"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Once download completed,open it and your screen will appear like this</w:t>
      </w:r>
    </w:p>
    <w:p w14:paraId="511A1552"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0E4CB1F3" wp14:editId="2F53746C">
            <wp:extent cx="5166804" cy="4007725"/>
            <wp:effectExtent l="0" t="0" r="0" b="0"/>
            <wp:docPr id="4" name="Picture 4"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70B0CCDE"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9B057EF" w14:textId="77777777" w:rsidR="00872DEB" w:rsidRPr="00E448BD"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0D2A4C43" w14:textId="77777777" w:rsidR="00872DEB"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2ABC510D" w14:textId="77777777" w:rsidR="00872DEB" w:rsidRDefault="00872DEB" w:rsidP="00872DEB">
      <w:pPr>
        <w:pStyle w:val="ListParagraph"/>
        <w:shd w:val="clear" w:color="auto" w:fill="FFFFFF"/>
        <w:spacing w:before="100" w:beforeAutospacing="1" w:after="100" w:afterAutospacing="1" w:line="360" w:lineRule="auto"/>
        <w:jc w:val="both"/>
        <w:rPr>
          <w:noProof/>
        </w:rPr>
      </w:pPr>
    </w:p>
    <w:p w14:paraId="157E27BB" w14:textId="77777777" w:rsidR="00872DEB" w:rsidRDefault="00872DEB" w:rsidP="00872DEB">
      <w:pPr>
        <w:pStyle w:val="ListParagraph"/>
        <w:shd w:val="clear" w:color="auto" w:fill="FFFFFF"/>
        <w:spacing w:before="100" w:beforeAutospacing="1" w:after="100" w:afterAutospacing="1" w:line="360" w:lineRule="auto"/>
        <w:jc w:val="both"/>
        <w:rPr>
          <w:noProof/>
        </w:rPr>
      </w:pPr>
    </w:p>
    <w:p w14:paraId="23C6F9C4" w14:textId="77777777" w:rsidR="00872DEB" w:rsidRPr="00041353" w:rsidRDefault="00872DEB" w:rsidP="00872DEB">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2FA60F1A" wp14:editId="109E374F">
            <wp:extent cx="5859145" cy="4669790"/>
            <wp:effectExtent l="0" t="0" r="8255" b="0"/>
            <wp:docPr id="2" name="Picture 2"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23689CF6" w14:textId="77777777" w:rsidR="00872DEB" w:rsidRDefault="00872DEB" w:rsidP="00872DEB">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After installation your screen will appear like this ,click finish and continue.</w:t>
      </w:r>
    </w:p>
    <w:p w14:paraId="7F5A4B27" w14:textId="77777777" w:rsidR="00872DEB" w:rsidRDefault="00872DEB" w:rsidP="00872DEB">
      <w:pPr>
        <w:rPr>
          <w:rFonts w:ascii="Times New Roman" w:hAnsi="Times New Roman" w:cs="Times New Roman"/>
          <w:b/>
          <w:bCs/>
          <w:color w:val="000000" w:themeColor="text1"/>
          <w:sz w:val="28"/>
          <w:szCs w:val="24"/>
        </w:rPr>
      </w:pPr>
      <w:r>
        <w:rPr>
          <w:noProof/>
        </w:rPr>
        <w:lastRenderedPageBreak/>
        <w:drawing>
          <wp:inline distT="0" distB="0" distL="0" distR="0" wp14:anchorId="20BC8387" wp14:editId="7B0EA3DD">
            <wp:extent cx="5943600" cy="3346313"/>
            <wp:effectExtent l="0" t="0" r="0" b="6985"/>
            <wp:docPr id="5" name="Picture 5"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46020370"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rStyle w:val="Strong"/>
          <w:color w:val="273239"/>
          <w:spacing w:val="2"/>
          <w:bdr w:val="none" w:sz="0" w:space="0" w:color="auto" w:frame="1"/>
        </w:rPr>
        <w:t xml:space="preserve">                                        Installing Node </w:t>
      </w:r>
    </w:p>
    <w:p w14:paraId="564ACBA8"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t>You have to follow the following steps to install the Node.js on your Windows :</w:t>
      </w:r>
    </w:p>
    <w:p w14:paraId="0E73E26C"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rStyle w:val="Strong"/>
          <w:color w:val="273239"/>
          <w:spacing w:val="2"/>
          <w:bdr w:val="none" w:sz="0" w:space="0" w:color="auto" w:frame="1"/>
        </w:rPr>
        <w:t>Step-1:</w:t>
      </w:r>
      <w:r w:rsidRPr="006B49AE">
        <w:rPr>
          <w:color w:val="273239"/>
          <w:spacing w:val="2"/>
        </w:rPr>
        <w:t> Downloading the Node.js ‘.msi’ installer.</w:t>
      </w:r>
    </w:p>
    <w:p w14:paraId="0EC1FC6A"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color w:val="273239"/>
          <w:spacing w:val="2"/>
        </w:rPr>
        <w:t>The first step to install Node.js on windows is to download the installer. Visit the official Node.js website i.e) </w:t>
      </w:r>
      <w:hyperlink r:id="rId38" w:tgtFrame="_blank" w:history="1">
        <w:r w:rsidRPr="006B49AE">
          <w:rPr>
            <w:rStyle w:val="Hyperlink"/>
            <w:spacing w:val="2"/>
            <w:bdr w:val="none" w:sz="0" w:space="0" w:color="auto" w:frame="1"/>
          </w:rPr>
          <w:t>https://nodejs.org/en/download/ </w:t>
        </w:r>
      </w:hyperlink>
      <w:r w:rsidRPr="006B49AE">
        <w:rPr>
          <w:color w:val="273239"/>
          <w:spacing w:val="2"/>
        </w:rPr>
        <w:t>and download the .msi file according to your system environment (32-bit &amp; 64-bit). An MSI installer will be downloaded on your system.</w:t>
      </w:r>
    </w:p>
    <w:p w14:paraId="42FD244E"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noProof/>
          <w:color w:val="273239"/>
          <w:spacing w:val="2"/>
        </w:rPr>
        <w:drawing>
          <wp:inline distT="0" distB="0" distL="0" distR="0" wp14:anchorId="7BB13C9C" wp14:editId="596F1918">
            <wp:extent cx="5731510" cy="2752725"/>
            <wp:effectExtent l="0" t="0" r="2540" b="9525"/>
            <wp:docPr id="8301898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752725"/>
                    </a:xfrm>
                    <a:prstGeom prst="rect">
                      <a:avLst/>
                    </a:prstGeom>
                    <a:noFill/>
                    <a:ln>
                      <a:noFill/>
                    </a:ln>
                  </pic:spPr>
                </pic:pic>
              </a:graphicData>
            </a:graphic>
          </wp:inline>
        </w:drawing>
      </w:r>
      <w:r w:rsidRPr="006B49AE">
        <w:rPr>
          <w:color w:val="273239"/>
          <w:spacing w:val="2"/>
        </w:rPr>
        <w:t> </w:t>
      </w:r>
      <w:r w:rsidRPr="006B49AE">
        <w:rPr>
          <w:rStyle w:val="Strong"/>
          <w:color w:val="273239"/>
          <w:spacing w:val="2"/>
          <w:bdr w:val="none" w:sz="0" w:space="0" w:color="auto" w:frame="1"/>
        </w:rPr>
        <w:t>Step-2:</w:t>
      </w:r>
      <w:r w:rsidRPr="006B49AE">
        <w:rPr>
          <w:color w:val="273239"/>
          <w:spacing w:val="2"/>
        </w:rPr>
        <w:t> Running the Node.js installer.</w:t>
      </w:r>
    </w:p>
    <w:p w14:paraId="0466AE37"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lastRenderedPageBreak/>
        <w:t>Now you need to install the node.js installer on your PC. You need to follow the following steps for the Node.js to be installed:-</w:t>
      </w:r>
    </w:p>
    <w:p w14:paraId="72361A57" w14:textId="77777777" w:rsidR="00872DEB" w:rsidRPr="006B49AE" w:rsidRDefault="00872DEB" w:rsidP="00872DEB">
      <w:pPr>
        <w:numPr>
          <w:ilvl w:val="0"/>
          <w:numId w:val="77"/>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Double click on the .msi installer.</w:t>
      </w:r>
    </w:p>
    <w:p w14:paraId="209D7BCF"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The Node.js Setup wizard will open.</w:t>
      </w:r>
    </w:p>
    <w:p w14:paraId="54A385F2" w14:textId="77777777" w:rsidR="00872DEB" w:rsidRPr="006B49AE" w:rsidRDefault="00872DEB" w:rsidP="00872DEB">
      <w:pPr>
        <w:numPr>
          <w:ilvl w:val="0"/>
          <w:numId w:val="78"/>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Welcome To Node.js Setup Wizard.</w:t>
      </w:r>
    </w:p>
    <w:p w14:paraId="20567546"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Select “Next”</w:t>
      </w:r>
    </w:p>
    <w:p w14:paraId="2FDDC889" w14:textId="77777777" w:rsidR="00872DEB" w:rsidRPr="006B49AE" w:rsidRDefault="00872DEB" w:rsidP="00872DEB">
      <w:pPr>
        <w:numPr>
          <w:ilvl w:val="0"/>
          <w:numId w:val="79"/>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drawing>
          <wp:inline distT="0" distB="0" distL="0" distR="0" wp14:anchorId="16228144" wp14:editId="44C5D57C">
            <wp:extent cx="4724400" cy="3695700"/>
            <wp:effectExtent l="0" t="0" r="0" b="0"/>
            <wp:docPr id="338003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6A62FBE5" w14:textId="77777777" w:rsidR="00872DEB" w:rsidRPr="006B49AE" w:rsidRDefault="00872DEB" w:rsidP="00872DEB">
      <w:pPr>
        <w:numPr>
          <w:ilvl w:val="0"/>
          <w:numId w:val="79"/>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After clicking “Next”, End-User License Agreement (EULA) will open.</w:t>
      </w:r>
    </w:p>
    <w:p w14:paraId="72666F02"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Check “I accept the terms in the License Agreement”</w:t>
      </w:r>
    </w:p>
    <w:p w14:paraId="5EBD925E"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Select “Next”</w:t>
      </w:r>
    </w:p>
    <w:p w14:paraId="29A4F6B1" w14:textId="77777777" w:rsidR="00872DEB" w:rsidRPr="006B49AE" w:rsidRDefault="00872DEB" w:rsidP="00872DEB">
      <w:pPr>
        <w:numPr>
          <w:ilvl w:val="0"/>
          <w:numId w:val="80"/>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lastRenderedPageBreak/>
        <w:drawing>
          <wp:inline distT="0" distB="0" distL="0" distR="0" wp14:anchorId="749BD055" wp14:editId="1894485D">
            <wp:extent cx="4733925" cy="3705225"/>
            <wp:effectExtent l="0" t="0" r="9525" b="9525"/>
            <wp:docPr id="20182567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33925" cy="3705225"/>
                    </a:xfrm>
                    <a:prstGeom prst="rect">
                      <a:avLst/>
                    </a:prstGeom>
                    <a:noFill/>
                    <a:ln>
                      <a:noFill/>
                    </a:ln>
                  </pic:spPr>
                </pic:pic>
              </a:graphicData>
            </a:graphic>
          </wp:inline>
        </w:drawing>
      </w:r>
    </w:p>
    <w:p w14:paraId="3898B646" w14:textId="77777777" w:rsidR="00872DEB" w:rsidRPr="006B49AE" w:rsidRDefault="00872DEB" w:rsidP="00872DEB">
      <w:pPr>
        <w:numPr>
          <w:ilvl w:val="0"/>
          <w:numId w:val="80"/>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Destination Folder</w:t>
      </w:r>
    </w:p>
    <w:p w14:paraId="55956A54"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Set the Destination Folder where you want to install Node.js &amp; Select “Next”</w:t>
      </w:r>
    </w:p>
    <w:p w14:paraId="601CFC9E" w14:textId="77777777" w:rsidR="00872DEB" w:rsidRPr="006B49AE" w:rsidRDefault="00872DEB" w:rsidP="00872DEB">
      <w:pPr>
        <w:numPr>
          <w:ilvl w:val="0"/>
          <w:numId w:val="81"/>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drawing>
          <wp:inline distT="0" distB="0" distL="0" distR="0" wp14:anchorId="0BA8D874" wp14:editId="67848440">
            <wp:extent cx="4724400" cy="3695700"/>
            <wp:effectExtent l="0" t="0" r="0" b="0"/>
            <wp:docPr id="19497328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4400" cy="3695700"/>
                    </a:xfrm>
                    <a:prstGeom prst="rect">
                      <a:avLst/>
                    </a:prstGeom>
                    <a:noFill/>
                    <a:ln>
                      <a:noFill/>
                    </a:ln>
                  </pic:spPr>
                </pic:pic>
              </a:graphicData>
            </a:graphic>
          </wp:inline>
        </w:drawing>
      </w:r>
    </w:p>
    <w:p w14:paraId="53142D03" w14:textId="77777777" w:rsidR="00872DEB" w:rsidRPr="006B49AE" w:rsidRDefault="00872DEB" w:rsidP="00872DEB">
      <w:pPr>
        <w:numPr>
          <w:ilvl w:val="0"/>
          <w:numId w:val="81"/>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lastRenderedPageBreak/>
        <w:t>Custom Setup</w:t>
      </w:r>
    </w:p>
    <w:p w14:paraId="480FB058"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Select “Next”</w:t>
      </w:r>
    </w:p>
    <w:p w14:paraId="1CECFB29" w14:textId="77777777" w:rsidR="00872DEB" w:rsidRPr="006B49AE" w:rsidRDefault="00872DEB" w:rsidP="00872DEB">
      <w:pPr>
        <w:numPr>
          <w:ilvl w:val="0"/>
          <w:numId w:val="82"/>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drawing>
          <wp:inline distT="0" distB="0" distL="0" distR="0" wp14:anchorId="61D2683C" wp14:editId="5FF5AF98">
            <wp:extent cx="4733925" cy="3695700"/>
            <wp:effectExtent l="0" t="0" r="9525" b="0"/>
            <wp:docPr id="848398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33925" cy="3695700"/>
                    </a:xfrm>
                    <a:prstGeom prst="rect">
                      <a:avLst/>
                    </a:prstGeom>
                    <a:noFill/>
                    <a:ln>
                      <a:noFill/>
                    </a:ln>
                  </pic:spPr>
                </pic:pic>
              </a:graphicData>
            </a:graphic>
          </wp:inline>
        </w:drawing>
      </w:r>
    </w:p>
    <w:p w14:paraId="4A6C098B" w14:textId="77777777" w:rsidR="00872DEB" w:rsidRPr="006B49AE" w:rsidRDefault="00872DEB" w:rsidP="00872DEB">
      <w:pPr>
        <w:numPr>
          <w:ilvl w:val="0"/>
          <w:numId w:val="82"/>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Ready to Install Node.js.</w:t>
      </w:r>
    </w:p>
    <w:p w14:paraId="2DB6F56F"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t>The installer may prompt you to “install tools for native modules”. </w:t>
      </w:r>
    </w:p>
    <w:p w14:paraId="5EF2784B"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color w:val="273239"/>
          <w:spacing w:val="2"/>
        </w:rPr>
        <w:t>For more information on whether you need this, see </w:t>
      </w:r>
      <w:hyperlink r:id="rId44" w:tgtFrame="_blank" w:history="1">
        <w:r w:rsidRPr="006B49AE">
          <w:rPr>
            <w:rStyle w:val="Hyperlink"/>
            <w:spacing w:val="2"/>
            <w:bdr w:val="none" w:sz="0" w:space="0" w:color="auto" w:frame="1"/>
          </w:rPr>
          <w:t>here</w:t>
        </w:r>
      </w:hyperlink>
      <w:r w:rsidRPr="006B49AE">
        <w:rPr>
          <w:color w:val="273239"/>
          <w:spacing w:val="2"/>
        </w:rPr>
        <w:t>. </w:t>
      </w:r>
    </w:p>
    <w:p w14:paraId="16FDAE57"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Select “Install”</w:t>
      </w:r>
    </w:p>
    <w:p w14:paraId="1D15F1F6" w14:textId="77777777" w:rsidR="00872DEB" w:rsidRPr="006B49AE" w:rsidRDefault="00872DEB" w:rsidP="00872DEB">
      <w:pPr>
        <w:numPr>
          <w:ilvl w:val="0"/>
          <w:numId w:val="83"/>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lastRenderedPageBreak/>
        <w:drawing>
          <wp:inline distT="0" distB="0" distL="0" distR="0" wp14:anchorId="6F5E4656" wp14:editId="0EBD5592">
            <wp:extent cx="4733925" cy="3705225"/>
            <wp:effectExtent l="0" t="0" r="9525" b="9525"/>
            <wp:docPr id="6033058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733925" cy="3705225"/>
                    </a:xfrm>
                    <a:prstGeom prst="rect">
                      <a:avLst/>
                    </a:prstGeom>
                    <a:noFill/>
                    <a:ln>
                      <a:noFill/>
                    </a:ln>
                  </pic:spPr>
                </pic:pic>
              </a:graphicData>
            </a:graphic>
          </wp:inline>
        </w:drawing>
      </w:r>
    </w:p>
    <w:p w14:paraId="6DF0203D" w14:textId="77777777" w:rsidR="00872DEB" w:rsidRPr="006B49AE" w:rsidRDefault="00872DEB" w:rsidP="00872DEB">
      <w:pPr>
        <w:numPr>
          <w:ilvl w:val="0"/>
          <w:numId w:val="83"/>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Installing Node.js.</w:t>
      </w:r>
    </w:p>
    <w:p w14:paraId="3011B501"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t>Do not close or cancel the installer until the install is complete</w:t>
      </w:r>
    </w:p>
    <w:p w14:paraId="3259B01F" w14:textId="77777777" w:rsidR="00872DEB" w:rsidRPr="006B49AE" w:rsidRDefault="00872DEB" w:rsidP="00872DEB">
      <w:pPr>
        <w:numPr>
          <w:ilvl w:val="0"/>
          <w:numId w:val="84"/>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color w:val="273239"/>
          <w:spacing w:val="2"/>
          <w:sz w:val="24"/>
          <w:szCs w:val="24"/>
        </w:rPr>
        <w:t>Complete the Node.js Setup Wizard.</w:t>
      </w:r>
    </w:p>
    <w:p w14:paraId="35C6570D"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Click “Finish”</w:t>
      </w:r>
    </w:p>
    <w:p w14:paraId="150653A2" w14:textId="77777777" w:rsidR="00872DEB" w:rsidRPr="006B49AE" w:rsidRDefault="00872DEB" w:rsidP="00872DEB">
      <w:pPr>
        <w:numPr>
          <w:ilvl w:val="0"/>
          <w:numId w:val="85"/>
        </w:numPr>
        <w:shd w:val="clear" w:color="auto" w:fill="FFFFFF"/>
        <w:spacing w:after="0" w:line="240" w:lineRule="auto"/>
        <w:ind w:left="1080"/>
        <w:textAlignment w:val="baseline"/>
        <w:rPr>
          <w:rFonts w:ascii="Times New Roman" w:hAnsi="Times New Roman" w:cs="Times New Roman"/>
          <w:color w:val="273239"/>
          <w:spacing w:val="2"/>
          <w:sz w:val="24"/>
          <w:szCs w:val="24"/>
        </w:rPr>
      </w:pPr>
      <w:r w:rsidRPr="006B49AE">
        <w:rPr>
          <w:rFonts w:ascii="Times New Roman" w:hAnsi="Times New Roman" w:cs="Times New Roman"/>
          <w:noProof/>
          <w:color w:val="273239"/>
          <w:spacing w:val="2"/>
          <w:sz w:val="24"/>
          <w:szCs w:val="24"/>
        </w:rPr>
        <w:lastRenderedPageBreak/>
        <w:drawing>
          <wp:inline distT="0" distB="0" distL="0" distR="0" wp14:anchorId="10886D20" wp14:editId="5CCF291C">
            <wp:extent cx="4733925" cy="3705225"/>
            <wp:effectExtent l="0" t="0" r="9525" b="9525"/>
            <wp:docPr id="16131367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33925" cy="3705225"/>
                    </a:xfrm>
                    <a:prstGeom prst="rect">
                      <a:avLst/>
                    </a:prstGeom>
                    <a:noFill/>
                    <a:ln>
                      <a:noFill/>
                    </a:ln>
                  </pic:spPr>
                </pic:pic>
              </a:graphicData>
            </a:graphic>
          </wp:inline>
        </w:drawing>
      </w:r>
    </w:p>
    <w:p w14:paraId="2EC33363" w14:textId="77777777" w:rsidR="00872DEB" w:rsidRPr="006B49AE" w:rsidRDefault="00872DEB" w:rsidP="00872DEB">
      <w:pPr>
        <w:pStyle w:val="NormalWeb"/>
        <w:shd w:val="clear" w:color="auto" w:fill="FFFFFF"/>
        <w:spacing w:before="0" w:beforeAutospacing="0" w:after="0" w:afterAutospacing="0"/>
        <w:textAlignment w:val="baseline"/>
        <w:rPr>
          <w:color w:val="273239"/>
          <w:spacing w:val="2"/>
        </w:rPr>
      </w:pPr>
      <w:r w:rsidRPr="006B49AE">
        <w:rPr>
          <w:rStyle w:val="Strong"/>
          <w:color w:val="273239"/>
          <w:spacing w:val="2"/>
          <w:bdr w:val="none" w:sz="0" w:space="0" w:color="auto" w:frame="1"/>
        </w:rPr>
        <w:t>Step 3: Verify that Node.js was properly installed or not.</w:t>
      </w:r>
    </w:p>
    <w:p w14:paraId="11972606"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t>To check that node.js was completely installed on your system or not, you can run the following command in your command prompt or Windows Powershell and test it:-</w:t>
      </w:r>
    </w:p>
    <w:p w14:paraId="6E9A6B79" w14:textId="77777777" w:rsidR="00872DEB" w:rsidRPr="006B49AE" w:rsidRDefault="00872DEB" w:rsidP="00872DEB">
      <w:pPr>
        <w:pStyle w:val="NormalWeb"/>
        <w:spacing w:before="0" w:beforeAutospacing="0" w:after="0" w:afterAutospacing="0"/>
        <w:textAlignment w:val="baseline"/>
        <w:rPr>
          <w:i/>
          <w:iCs/>
          <w:color w:val="273239"/>
          <w:spacing w:val="2"/>
        </w:rPr>
      </w:pPr>
      <w:r w:rsidRPr="006B49AE">
        <w:rPr>
          <w:rStyle w:val="Strong"/>
          <w:i/>
          <w:iCs/>
          <w:color w:val="273239"/>
          <w:spacing w:val="2"/>
          <w:bdr w:val="none" w:sz="0" w:space="0" w:color="auto" w:frame="1"/>
        </w:rPr>
        <w:t>C:\Users\Admin&gt; node -v</w:t>
      </w:r>
    </w:p>
    <w:p w14:paraId="351A031C"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noProof/>
          <w:color w:val="273239"/>
          <w:spacing w:val="2"/>
        </w:rPr>
        <w:lastRenderedPageBreak/>
        <w:drawing>
          <wp:inline distT="0" distB="0" distL="0" distR="0" wp14:anchorId="1268F1C3" wp14:editId="5F0F9078">
            <wp:extent cx="5731510" cy="3439160"/>
            <wp:effectExtent l="0" t="0" r="2540" b="8890"/>
            <wp:docPr id="1434005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41F61047"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r w:rsidRPr="006B49AE">
        <w:rPr>
          <w:color w:val="273239"/>
          <w:spacing w:val="2"/>
        </w:rPr>
        <w:t>If node.js was completely installed on your system, the command prompt will print the version of the node.js installed.</w:t>
      </w:r>
    </w:p>
    <w:p w14:paraId="065C546B" w14:textId="45996BEE" w:rsidR="00872DEB" w:rsidRDefault="00872DEB" w:rsidP="00872DEB">
      <w:pPr>
        <w:pStyle w:val="NormalWeb"/>
        <w:shd w:val="clear" w:color="auto" w:fill="FFFFFF"/>
        <w:spacing w:before="0" w:after="0"/>
        <w:textAlignment w:val="baseline"/>
        <w:rPr>
          <w:rFonts w:ascii="Segoe UI" w:hAnsi="Segoe UI" w:cs="Segoe UI"/>
          <w:color w:val="252525"/>
          <w:sz w:val="21"/>
          <w:szCs w:val="21"/>
        </w:rPr>
      </w:pPr>
    </w:p>
    <w:p w14:paraId="264DCFC5" w14:textId="77777777" w:rsidR="00AD5453" w:rsidRPr="00AD5453" w:rsidRDefault="00AD5453" w:rsidP="00AD5453">
      <w:pPr>
        <w:pStyle w:val="Heading2"/>
        <w:shd w:val="clear" w:color="auto" w:fill="FFFFFF"/>
        <w:spacing w:before="0"/>
        <w:rPr>
          <w:rFonts w:ascii="Times New Roman" w:hAnsi="Times New Roman" w:cs="Times New Roman"/>
          <w:color w:val="212121"/>
          <w:sz w:val="24"/>
          <w:szCs w:val="24"/>
        </w:rPr>
      </w:pPr>
      <w:r w:rsidRPr="00AD5453">
        <w:rPr>
          <w:rFonts w:ascii="Times New Roman" w:hAnsi="Times New Roman" w:cs="Times New Roman"/>
          <w:b/>
          <w:bCs/>
          <w:color w:val="212121"/>
          <w:sz w:val="24"/>
          <w:szCs w:val="24"/>
        </w:rPr>
        <w:t>Download SQL Server 2019 Developer Edition</w:t>
      </w:r>
    </w:p>
    <w:p w14:paraId="12288795"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First, let’s download SQL Server installation media from the official website.</w:t>
      </w:r>
    </w:p>
    <w:p w14:paraId="37E61424"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w:t>
      </w:r>
    </w:p>
    <w:p w14:paraId="109F8355"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Download installation media from this </w:t>
      </w:r>
      <w:hyperlink r:id="rId48" w:tgtFrame="_blank" w:history="1">
        <w:r w:rsidRPr="00AD5453">
          <w:rPr>
            <w:rStyle w:val="Hyperlink"/>
            <w:color w:val="1E88E5"/>
          </w:rPr>
          <w:t>link</w:t>
        </w:r>
      </w:hyperlink>
      <w:r w:rsidRPr="00AD5453">
        <w:rPr>
          <w:color w:val="212121"/>
        </w:rPr>
        <w:t>.</w:t>
      </w:r>
    </w:p>
    <w:p w14:paraId="527E125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2</w:t>
      </w:r>
    </w:p>
    <w:p w14:paraId="49938CB8"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Run the downloaded file and you will see the below screen. Now select the third option – </w:t>
      </w:r>
      <w:r w:rsidRPr="00AD5453">
        <w:rPr>
          <w:rStyle w:val="Strong"/>
          <w:color w:val="212121"/>
        </w:rPr>
        <w:t>Download Media</w:t>
      </w:r>
      <w:r w:rsidRPr="00AD5453">
        <w:rPr>
          <w:color w:val="212121"/>
        </w:rPr>
        <w:t>.</w:t>
      </w:r>
    </w:p>
    <w:p w14:paraId="3C8A5040" w14:textId="39330CD5"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76B7D3E1" wp14:editId="1BD799C6">
            <wp:extent cx="5943600" cy="4725035"/>
            <wp:effectExtent l="0" t="0" r="0" b="0"/>
            <wp:docPr id="33997220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725035"/>
                    </a:xfrm>
                    <a:prstGeom prst="rect">
                      <a:avLst/>
                    </a:prstGeom>
                    <a:noFill/>
                    <a:ln>
                      <a:noFill/>
                    </a:ln>
                  </pic:spPr>
                </pic:pic>
              </a:graphicData>
            </a:graphic>
          </wp:inline>
        </w:drawing>
      </w:r>
    </w:p>
    <w:p w14:paraId="21358630"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3</w:t>
      </w:r>
    </w:p>
    <w:p w14:paraId="1D69983C"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Now you will see the below screen. Please select the language you prefer and select the </w:t>
      </w:r>
      <w:r w:rsidRPr="00AD5453">
        <w:rPr>
          <w:rStyle w:val="Strong"/>
          <w:color w:val="212121"/>
        </w:rPr>
        <w:t>ISO</w:t>
      </w:r>
      <w:r w:rsidRPr="00AD5453">
        <w:rPr>
          <w:color w:val="212121"/>
        </w:rPr>
        <w:t> radio button to download the ISO file. In addition, select the download location of your choice. I will go with the default location. Now press the </w:t>
      </w:r>
      <w:r w:rsidRPr="00AD5453">
        <w:rPr>
          <w:rStyle w:val="Strong"/>
          <w:color w:val="212121"/>
        </w:rPr>
        <w:t>Download</w:t>
      </w:r>
      <w:r w:rsidRPr="00AD5453">
        <w:rPr>
          <w:color w:val="212121"/>
        </w:rPr>
        <w:t> button.</w:t>
      </w:r>
    </w:p>
    <w:p w14:paraId="7702037F" w14:textId="369ADFFA"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05484DC9" wp14:editId="26E4E7BC">
            <wp:extent cx="5943600" cy="4734560"/>
            <wp:effectExtent l="0" t="0" r="0" b="8890"/>
            <wp:docPr id="20618337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734560"/>
                    </a:xfrm>
                    <a:prstGeom prst="rect">
                      <a:avLst/>
                    </a:prstGeom>
                    <a:noFill/>
                    <a:ln>
                      <a:noFill/>
                    </a:ln>
                  </pic:spPr>
                </pic:pic>
              </a:graphicData>
            </a:graphic>
          </wp:inline>
        </w:drawing>
      </w:r>
    </w:p>
    <w:p w14:paraId="234D06D7"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4</w:t>
      </w:r>
    </w:p>
    <w:p w14:paraId="5D0C2891"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Now it will start downloading SQL Server installation media. It will take some time based on your internet connection speed.</w:t>
      </w:r>
    </w:p>
    <w:p w14:paraId="367D20F0" w14:textId="322FB9DC"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41DCD2FD" wp14:editId="759A0E9E">
            <wp:extent cx="5943600" cy="4726940"/>
            <wp:effectExtent l="0" t="0" r="0" b="0"/>
            <wp:docPr id="177826614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726940"/>
                    </a:xfrm>
                    <a:prstGeom prst="rect">
                      <a:avLst/>
                    </a:prstGeom>
                    <a:noFill/>
                    <a:ln>
                      <a:noFill/>
                    </a:ln>
                  </pic:spPr>
                </pic:pic>
              </a:graphicData>
            </a:graphic>
          </wp:inline>
        </w:drawing>
      </w:r>
    </w:p>
    <w:p w14:paraId="79655DF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5</w:t>
      </w:r>
    </w:p>
    <w:p w14:paraId="40D3CC10"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After successful download of installation media, you will see the below screen. Click the </w:t>
      </w:r>
      <w:r w:rsidRPr="00AD5453">
        <w:rPr>
          <w:rStyle w:val="Strong"/>
          <w:color w:val="212121"/>
        </w:rPr>
        <w:t>Close</w:t>
      </w:r>
      <w:r w:rsidRPr="00AD5453">
        <w:rPr>
          <w:color w:val="212121"/>
        </w:rPr>
        <w:t> button.</w:t>
      </w:r>
    </w:p>
    <w:p w14:paraId="18486625" w14:textId="5F734364"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4F970BE0" wp14:editId="6CF3C902">
            <wp:extent cx="5943600" cy="4725035"/>
            <wp:effectExtent l="0" t="0" r="0" b="0"/>
            <wp:docPr id="13328745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4725035"/>
                    </a:xfrm>
                    <a:prstGeom prst="rect">
                      <a:avLst/>
                    </a:prstGeom>
                    <a:noFill/>
                    <a:ln>
                      <a:noFill/>
                    </a:ln>
                  </pic:spPr>
                </pic:pic>
              </a:graphicData>
            </a:graphic>
          </wp:inline>
        </w:drawing>
      </w:r>
    </w:p>
    <w:p w14:paraId="2C83553C" w14:textId="77777777" w:rsidR="00AD5453" w:rsidRPr="00AD5453" w:rsidRDefault="00AD5453" w:rsidP="00AD5453">
      <w:pPr>
        <w:pStyle w:val="Heading2"/>
        <w:shd w:val="clear" w:color="auto" w:fill="FFFFFF"/>
        <w:spacing w:before="0"/>
        <w:rPr>
          <w:rFonts w:ascii="Times New Roman" w:hAnsi="Times New Roman" w:cs="Times New Roman"/>
          <w:color w:val="212121"/>
          <w:sz w:val="24"/>
          <w:szCs w:val="24"/>
        </w:rPr>
      </w:pPr>
      <w:r w:rsidRPr="00AD5453">
        <w:rPr>
          <w:rFonts w:ascii="Times New Roman" w:hAnsi="Times New Roman" w:cs="Times New Roman"/>
          <w:b/>
          <w:bCs/>
          <w:color w:val="212121"/>
          <w:sz w:val="24"/>
          <w:szCs w:val="24"/>
        </w:rPr>
        <w:t>Install SQL Server 2019 Developer Edition</w:t>
      </w:r>
    </w:p>
    <w:p w14:paraId="4569B6B0"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Now that we have installation media, we can start the installation of the SQL Server. Let’s see how to install SQL Server step by step.</w:t>
      </w:r>
    </w:p>
    <w:p w14:paraId="03925A41"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w:t>
      </w:r>
    </w:p>
    <w:p w14:paraId="209D1AB3"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Run install media file (ISO file) downloaded in above section by double-clicking on it. It will extract/mount all the contents in a new temporary drive.</w:t>
      </w:r>
    </w:p>
    <w:p w14:paraId="46160983" w14:textId="0EA52A63" w:rsidR="00AD5453" w:rsidRPr="00AD5453" w:rsidRDefault="00AD5453" w:rsidP="00AD5453">
      <w:pPr>
        <w:pStyle w:val="NormalWeb"/>
        <w:shd w:val="clear" w:color="auto" w:fill="FFFFFF"/>
        <w:spacing w:before="0" w:beforeAutospacing="0" w:after="0" w:afterAutospacing="0"/>
        <w:jc w:val="center"/>
        <w:rPr>
          <w:color w:val="212121"/>
        </w:rPr>
      </w:pPr>
      <w:r w:rsidRPr="00AD5453">
        <w:rPr>
          <w:noProof/>
          <w:color w:val="212121"/>
        </w:rPr>
        <w:drawing>
          <wp:inline distT="0" distB="0" distL="0" distR="0" wp14:anchorId="70AF73A7" wp14:editId="38BEE6B3">
            <wp:extent cx="2424430" cy="255270"/>
            <wp:effectExtent l="0" t="0" r="0" b="0"/>
            <wp:docPr id="115811961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24430" cy="255270"/>
                    </a:xfrm>
                    <a:prstGeom prst="rect">
                      <a:avLst/>
                    </a:prstGeom>
                    <a:noFill/>
                    <a:ln>
                      <a:noFill/>
                    </a:ln>
                  </pic:spPr>
                </pic:pic>
              </a:graphicData>
            </a:graphic>
          </wp:inline>
        </w:drawing>
      </w:r>
      <w:r w:rsidRPr="00AD5453">
        <w:rPr>
          <w:color w:val="212121"/>
        </w:rPr>
        <w:br/>
      </w:r>
      <w:r w:rsidRPr="00AD5453">
        <w:rPr>
          <w:rStyle w:val="Emphasis"/>
          <w:color w:val="212121"/>
        </w:rPr>
        <w:t>Image 1 - ISO file</w:t>
      </w:r>
    </w:p>
    <w:p w14:paraId="5677C12D" w14:textId="58ED5DF3" w:rsidR="00AD5453" w:rsidRPr="00AD5453" w:rsidRDefault="00AD5453" w:rsidP="00AD5453">
      <w:pPr>
        <w:pStyle w:val="NormalWeb"/>
        <w:shd w:val="clear" w:color="auto" w:fill="FFFFFF"/>
        <w:spacing w:before="0" w:beforeAutospacing="0" w:after="0" w:afterAutospacing="0"/>
        <w:jc w:val="center"/>
        <w:rPr>
          <w:color w:val="212121"/>
        </w:rPr>
      </w:pPr>
      <w:r w:rsidRPr="00AD5453">
        <w:rPr>
          <w:noProof/>
          <w:color w:val="212121"/>
        </w:rPr>
        <w:lastRenderedPageBreak/>
        <w:drawing>
          <wp:inline distT="0" distB="0" distL="0" distR="0" wp14:anchorId="15F4C15C" wp14:editId="4E2412AD">
            <wp:extent cx="5943600" cy="2733675"/>
            <wp:effectExtent l="0" t="0" r="0" b="9525"/>
            <wp:docPr id="136787730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733675"/>
                    </a:xfrm>
                    <a:prstGeom prst="rect">
                      <a:avLst/>
                    </a:prstGeom>
                    <a:noFill/>
                    <a:ln>
                      <a:noFill/>
                    </a:ln>
                  </pic:spPr>
                </pic:pic>
              </a:graphicData>
            </a:graphic>
          </wp:inline>
        </w:drawing>
      </w:r>
      <w:r w:rsidRPr="00AD5453">
        <w:rPr>
          <w:color w:val="212121"/>
        </w:rPr>
        <w:br/>
      </w:r>
      <w:r w:rsidRPr="00AD5453">
        <w:rPr>
          <w:rStyle w:val="Emphasis"/>
          <w:color w:val="212121"/>
        </w:rPr>
        <w:t>Image 2 – Extracted contents</w:t>
      </w:r>
    </w:p>
    <w:p w14:paraId="4B3ACC57"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2</w:t>
      </w:r>
    </w:p>
    <w:p w14:paraId="29BDFC26"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Once extraction is completed, double click on the </w:t>
      </w:r>
      <w:r w:rsidRPr="00AD5453">
        <w:rPr>
          <w:rStyle w:val="Strong"/>
          <w:color w:val="212121"/>
        </w:rPr>
        <w:t>setup.exe</w:t>
      </w:r>
      <w:r w:rsidRPr="00AD5453">
        <w:rPr>
          <w:color w:val="212121"/>
        </w:rPr>
        <w:t> file and you will see the below screen. Click on the </w:t>
      </w:r>
      <w:r w:rsidRPr="00AD5453">
        <w:rPr>
          <w:rStyle w:val="Strong"/>
          <w:color w:val="212121"/>
        </w:rPr>
        <w:t>Installation</w:t>
      </w:r>
      <w:r w:rsidRPr="00AD5453">
        <w:rPr>
          <w:color w:val="212121"/>
        </w:rPr>
        <w:t> option in the left panel and then click on </w:t>
      </w:r>
      <w:r w:rsidRPr="00AD5453">
        <w:rPr>
          <w:rStyle w:val="Strong"/>
          <w:color w:val="212121"/>
        </w:rPr>
        <w:t>New SQL Server stand-alone installation or add features to an existing installation</w:t>
      </w:r>
      <w:r w:rsidRPr="00AD5453">
        <w:rPr>
          <w:color w:val="212121"/>
        </w:rPr>
        <w:t> option from the right panel.</w:t>
      </w:r>
    </w:p>
    <w:p w14:paraId="787F0FC6" w14:textId="356BF542"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69AAAB47" wp14:editId="21EA5281">
            <wp:extent cx="5943600" cy="4483100"/>
            <wp:effectExtent l="0" t="0" r="0" b="0"/>
            <wp:docPr id="62283248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4483100"/>
                    </a:xfrm>
                    <a:prstGeom prst="rect">
                      <a:avLst/>
                    </a:prstGeom>
                    <a:noFill/>
                    <a:ln>
                      <a:noFill/>
                    </a:ln>
                  </pic:spPr>
                </pic:pic>
              </a:graphicData>
            </a:graphic>
          </wp:inline>
        </w:drawing>
      </w:r>
    </w:p>
    <w:p w14:paraId="3D8D1431"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3</w:t>
      </w:r>
    </w:p>
    <w:p w14:paraId="684C7FFA"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Now you will see the </w:t>
      </w:r>
      <w:r w:rsidRPr="00AD5453">
        <w:rPr>
          <w:rStyle w:val="Strong"/>
          <w:color w:val="212121"/>
        </w:rPr>
        <w:t>Product Key</w:t>
      </w:r>
      <w:r w:rsidRPr="00AD5453">
        <w:rPr>
          <w:color w:val="212121"/>
        </w:rPr>
        <w:t> window. Select the </w:t>
      </w:r>
      <w:r w:rsidRPr="00AD5453">
        <w:rPr>
          <w:rStyle w:val="Strong"/>
          <w:color w:val="212121"/>
        </w:rPr>
        <w:t>Developer</w:t>
      </w:r>
      <w:r w:rsidRPr="00AD5453">
        <w:rPr>
          <w:color w:val="212121"/>
        </w:rPr>
        <w:t> option from the dropdown and click on the </w:t>
      </w:r>
      <w:r w:rsidRPr="00AD5453">
        <w:rPr>
          <w:rStyle w:val="Strong"/>
          <w:color w:val="212121"/>
        </w:rPr>
        <w:t>Next</w:t>
      </w:r>
      <w:r w:rsidRPr="00AD5453">
        <w:rPr>
          <w:color w:val="212121"/>
        </w:rPr>
        <w:t> button.</w:t>
      </w:r>
    </w:p>
    <w:p w14:paraId="59D69467" w14:textId="7870DC60"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5379C039" wp14:editId="7C08CB6C">
            <wp:extent cx="5943600" cy="4491990"/>
            <wp:effectExtent l="0" t="0" r="0" b="3810"/>
            <wp:docPr id="127544888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491990"/>
                    </a:xfrm>
                    <a:prstGeom prst="rect">
                      <a:avLst/>
                    </a:prstGeom>
                    <a:noFill/>
                    <a:ln>
                      <a:noFill/>
                    </a:ln>
                  </pic:spPr>
                </pic:pic>
              </a:graphicData>
            </a:graphic>
          </wp:inline>
        </w:drawing>
      </w:r>
    </w:p>
    <w:p w14:paraId="1808138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4</w:t>
      </w:r>
    </w:p>
    <w:p w14:paraId="08E2E3CA"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Now you will see the </w:t>
      </w:r>
      <w:r w:rsidRPr="00AD5453">
        <w:rPr>
          <w:rStyle w:val="Strong"/>
          <w:color w:val="212121"/>
        </w:rPr>
        <w:t>License Terms</w:t>
      </w:r>
      <w:r w:rsidRPr="00AD5453">
        <w:rPr>
          <w:color w:val="212121"/>
        </w:rPr>
        <w:t> window. Just select the checkbox and click on the </w:t>
      </w:r>
      <w:r w:rsidRPr="00AD5453">
        <w:rPr>
          <w:rStyle w:val="Strong"/>
          <w:color w:val="212121"/>
        </w:rPr>
        <w:t>Next</w:t>
      </w:r>
      <w:r w:rsidRPr="00AD5453">
        <w:rPr>
          <w:color w:val="212121"/>
        </w:rPr>
        <w:t> button.</w:t>
      </w:r>
    </w:p>
    <w:p w14:paraId="03496E84" w14:textId="79EA6BC9"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00D02719" wp14:editId="5D46A30F">
            <wp:extent cx="5943600" cy="4496435"/>
            <wp:effectExtent l="0" t="0" r="0" b="0"/>
            <wp:docPr id="17347604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3215EEC"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5</w:t>
      </w:r>
    </w:p>
    <w:p w14:paraId="22435A95"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Now you will see the </w:t>
      </w:r>
      <w:r w:rsidRPr="00AD5453">
        <w:rPr>
          <w:rStyle w:val="Strong"/>
          <w:color w:val="212121"/>
        </w:rPr>
        <w:t>Microsoft Update</w:t>
      </w:r>
      <w:r w:rsidRPr="00AD5453">
        <w:rPr>
          <w:color w:val="212121"/>
        </w:rPr>
        <w:t> window. It is not compulsory to check for the latest updates but it is recommended. So, select the checkbox and click the </w:t>
      </w:r>
      <w:r w:rsidRPr="00AD5453">
        <w:rPr>
          <w:rStyle w:val="Strong"/>
          <w:color w:val="212121"/>
        </w:rPr>
        <w:t>Next</w:t>
      </w:r>
      <w:r w:rsidRPr="00AD5453">
        <w:rPr>
          <w:color w:val="212121"/>
        </w:rPr>
        <w:t> button.</w:t>
      </w:r>
    </w:p>
    <w:p w14:paraId="0CF6BE41" w14:textId="29629360"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4C789C22" wp14:editId="21EA022F">
            <wp:extent cx="5943600" cy="4481830"/>
            <wp:effectExtent l="0" t="0" r="0" b="0"/>
            <wp:docPr id="214367598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4481830"/>
                    </a:xfrm>
                    <a:prstGeom prst="rect">
                      <a:avLst/>
                    </a:prstGeom>
                    <a:noFill/>
                    <a:ln>
                      <a:noFill/>
                    </a:ln>
                  </pic:spPr>
                </pic:pic>
              </a:graphicData>
            </a:graphic>
          </wp:inline>
        </w:drawing>
      </w:r>
    </w:p>
    <w:p w14:paraId="70ED78F6"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6</w:t>
      </w:r>
    </w:p>
    <w:p w14:paraId="61465BCB"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Now it will check for updates and install them if any.</w:t>
      </w:r>
    </w:p>
    <w:p w14:paraId="633C6046" w14:textId="65754A26"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4A0AAB14" wp14:editId="057E9DB8">
            <wp:extent cx="5943600" cy="4486275"/>
            <wp:effectExtent l="0" t="0" r="0" b="9525"/>
            <wp:docPr id="208448397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1E463BF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7</w:t>
      </w:r>
    </w:p>
    <w:p w14:paraId="07783B98"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After that, it will check some rules or prerequisites for the installation of SQL Server. Once all the rules passed, click on the </w:t>
      </w:r>
      <w:r w:rsidRPr="00AD5453">
        <w:rPr>
          <w:rStyle w:val="Strong"/>
          <w:color w:val="212121"/>
        </w:rPr>
        <w:t>Next</w:t>
      </w:r>
      <w:r w:rsidRPr="00AD5453">
        <w:rPr>
          <w:color w:val="212121"/>
        </w:rPr>
        <w:t> button. Sometimes you may face an error at this stage. You can find some known errors at the end of this article.</w:t>
      </w:r>
    </w:p>
    <w:p w14:paraId="2A92F22A" w14:textId="5B602429"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165204B2" wp14:editId="0375DB06">
            <wp:extent cx="5943600" cy="4486275"/>
            <wp:effectExtent l="0" t="0" r="0" b="9525"/>
            <wp:docPr id="2017194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4486275"/>
                    </a:xfrm>
                    <a:prstGeom prst="rect">
                      <a:avLst/>
                    </a:prstGeom>
                    <a:noFill/>
                    <a:ln>
                      <a:noFill/>
                    </a:ln>
                  </pic:spPr>
                </pic:pic>
              </a:graphicData>
            </a:graphic>
          </wp:inline>
        </w:drawing>
      </w:r>
    </w:p>
    <w:p w14:paraId="6260F4B8"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8</w:t>
      </w:r>
    </w:p>
    <w:p w14:paraId="3C993147"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On the </w:t>
      </w:r>
      <w:r w:rsidRPr="00AD5453">
        <w:rPr>
          <w:rStyle w:val="Strong"/>
          <w:color w:val="212121"/>
        </w:rPr>
        <w:t>Feature Selection</w:t>
      </w:r>
      <w:r w:rsidRPr="00AD5453">
        <w:rPr>
          <w:color w:val="212121"/>
        </w:rPr>
        <w:t> window, select features as shown in the below screenshot. You can also change the location for SQL Server instance installation but I will go with the default location. After feature selection please click the </w:t>
      </w:r>
      <w:r w:rsidRPr="00AD5453">
        <w:rPr>
          <w:rStyle w:val="Strong"/>
          <w:color w:val="212121"/>
        </w:rPr>
        <w:t>Next</w:t>
      </w:r>
      <w:r w:rsidRPr="00AD5453">
        <w:rPr>
          <w:color w:val="212121"/>
        </w:rPr>
        <w:t> button.</w:t>
      </w:r>
    </w:p>
    <w:p w14:paraId="5C0442FD" w14:textId="03F5AD84" w:rsidR="00AD5453" w:rsidRPr="00AD5453" w:rsidRDefault="00AD5453" w:rsidP="00AD5453">
      <w:pPr>
        <w:pStyle w:val="NormalWeb"/>
        <w:shd w:val="clear" w:color="auto" w:fill="FFFFFF"/>
        <w:spacing w:before="0" w:beforeAutospacing="0" w:after="0" w:afterAutospacing="0"/>
        <w:jc w:val="center"/>
        <w:rPr>
          <w:color w:val="212121"/>
        </w:rPr>
      </w:pPr>
      <w:r w:rsidRPr="00AD5453">
        <w:rPr>
          <w:noProof/>
          <w:color w:val="212121"/>
        </w:rPr>
        <w:lastRenderedPageBreak/>
        <w:drawing>
          <wp:inline distT="0" distB="0" distL="0" distR="0" wp14:anchorId="638ADFC0" wp14:editId="6345B320">
            <wp:extent cx="4763135" cy="3646805"/>
            <wp:effectExtent l="0" t="0" r="0" b="0"/>
            <wp:docPr id="5277410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63135" cy="3646805"/>
                    </a:xfrm>
                    <a:prstGeom prst="rect">
                      <a:avLst/>
                    </a:prstGeom>
                    <a:noFill/>
                    <a:ln>
                      <a:noFill/>
                    </a:ln>
                  </pic:spPr>
                </pic:pic>
              </a:graphicData>
            </a:graphic>
          </wp:inline>
        </w:drawing>
      </w:r>
      <w:r w:rsidRPr="00AD5453">
        <w:rPr>
          <w:color w:val="212121"/>
        </w:rPr>
        <w:t> </w:t>
      </w:r>
      <w:r w:rsidRPr="00AD5453">
        <w:rPr>
          <w:noProof/>
          <w:color w:val="212121"/>
        </w:rPr>
        <w:drawing>
          <wp:inline distT="0" distB="0" distL="0" distR="0" wp14:anchorId="61B6C6B4" wp14:editId="2B34C997">
            <wp:extent cx="4763135" cy="3636645"/>
            <wp:effectExtent l="0" t="0" r="0" b="1905"/>
            <wp:docPr id="1234613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763135" cy="3636645"/>
                    </a:xfrm>
                    <a:prstGeom prst="rect">
                      <a:avLst/>
                    </a:prstGeom>
                    <a:noFill/>
                    <a:ln>
                      <a:noFill/>
                    </a:ln>
                  </pic:spPr>
                </pic:pic>
              </a:graphicData>
            </a:graphic>
          </wp:inline>
        </w:drawing>
      </w:r>
      <w:r w:rsidRPr="00AD5453">
        <w:rPr>
          <w:color w:val="212121"/>
        </w:rPr>
        <w:br/>
      </w:r>
      <w:r w:rsidRPr="00AD5453">
        <w:rPr>
          <w:rStyle w:val="Emphasis"/>
          <w:color w:val="212121"/>
        </w:rPr>
        <w:t>Image 1 – Features selection Image 2 - Features selection</w:t>
      </w:r>
    </w:p>
    <w:p w14:paraId="2A8AC7B7"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9</w:t>
      </w:r>
    </w:p>
    <w:p w14:paraId="291C8F39"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lastRenderedPageBreak/>
        <w:t>It will check some feature rules/prerequisites and then you will see the </w:t>
      </w:r>
      <w:r w:rsidRPr="00AD5453">
        <w:rPr>
          <w:rStyle w:val="Strong"/>
          <w:color w:val="212121"/>
        </w:rPr>
        <w:t>Instance Configuration</w:t>
      </w:r>
      <w:r w:rsidRPr="00AD5453">
        <w:rPr>
          <w:color w:val="212121"/>
        </w:rPr>
        <w:t> screen. Here you can choose between </w:t>
      </w:r>
      <w:r w:rsidRPr="00AD5453">
        <w:rPr>
          <w:rStyle w:val="Strong"/>
          <w:color w:val="212121"/>
        </w:rPr>
        <w:t>Default Instance </w:t>
      </w:r>
      <w:r w:rsidRPr="00AD5453">
        <w:rPr>
          <w:color w:val="212121"/>
        </w:rPr>
        <w:t>and </w:t>
      </w:r>
      <w:r w:rsidRPr="00AD5453">
        <w:rPr>
          <w:rStyle w:val="Strong"/>
          <w:color w:val="212121"/>
        </w:rPr>
        <w:t>Named Instance</w:t>
      </w:r>
      <w:r w:rsidRPr="00AD5453">
        <w:rPr>
          <w:color w:val="212121"/>
        </w:rPr>
        <w:t>. Here I will go with </w:t>
      </w:r>
      <w:r w:rsidRPr="00AD5453">
        <w:rPr>
          <w:rStyle w:val="Strong"/>
          <w:color w:val="212121"/>
        </w:rPr>
        <w:t>Named Instance</w:t>
      </w:r>
      <w:r w:rsidRPr="00AD5453">
        <w:rPr>
          <w:color w:val="212121"/>
        </w:rPr>
        <w:t>.</w:t>
      </w:r>
    </w:p>
    <w:p w14:paraId="47AF4C15" w14:textId="7BBAF084"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drawing>
          <wp:inline distT="0" distB="0" distL="0" distR="0" wp14:anchorId="3BF1CE31" wp14:editId="1F43810F">
            <wp:extent cx="5943600" cy="4792345"/>
            <wp:effectExtent l="0" t="0" r="0" b="8255"/>
            <wp:docPr id="12049842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2B069B52" w14:textId="77777777" w:rsidR="00AD5453" w:rsidRPr="00AD5453" w:rsidRDefault="00AD5453" w:rsidP="00AD5453">
      <w:pPr>
        <w:pStyle w:val="NormalWeb"/>
        <w:shd w:val="clear" w:color="auto" w:fill="FFFFFF"/>
        <w:spacing w:before="0" w:beforeAutospacing="0" w:after="0" w:afterAutospacing="0"/>
        <w:rPr>
          <w:color w:val="212121"/>
        </w:rPr>
      </w:pPr>
      <w:ins w:id="3" w:author="Unknown">
        <w:r w:rsidRPr="00AD5453">
          <w:rPr>
            <w:rStyle w:val="Strong"/>
            <w:color w:val="212121"/>
          </w:rPr>
          <w:t>Note</w:t>
        </w:r>
      </w:ins>
    </w:p>
    <w:p w14:paraId="37815C86"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Default Instance</w:t>
      </w:r>
    </w:p>
    <w:p w14:paraId="78C7624F"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When SQL Server is installed in the default instance, it does not require a client to specify the name of the instance to make a connection. The client only has to know the server name. For example, </w:t>
      </w:r>
      <w:r w:rsidRPr="00AD5453">
        <w:rPr>
          <w:rStyle w:val="Strong"/>
          <w:color w:val="212121"/>
        </w:rPr>
        <w:t>HARDIK-PC.</w:t>
      </w:r>
    </w:p>
    <w:p w14:paraId="1413648B" w14:textId="77777777" w:rsidR="00AD5453" w:rsidRPr="00AD5453" w:rsidRDefault="00AD5453" w:rsidP="00AD5453">
      <w:pPr>
        <w:shd w:val="clear" w:color="auto" w:fill="FFFFFF"/>
        <w:rPr>
          <w:rFonts w:ascii="Times New Roman" w:hAnsi="Times New Roman" w:cs="Times New Roman"/>
          <w:color w:val="212121"/>
          <w:sz w:val="24"/>
          <w:szCs w:val="24"/>
        </w:rPr>
      </w:pPr>
      <w:r w:rsidRPr="00AD5453">
        <w:rPr>
          <w:rStyle w:val="Strong"/>
          <w:rFonts w:ascii="Times New Roman" w:hAnsi="Times New Roman" w:cs="Times New Roman"/>
          <w:color w:val="212121"/>
          <w:sz w:val="24"/>
          <w:szCs w:val="24"/>
        </w:rPr>
        <w:t>Named Instance</w:t>
      </w:r>
    </w:p>
    <w:p w14:paraId="4704D514" w14:textId="77777777" w:rsidR="00AD5453" w:rsidRPr="00AD5453" w:rsidRDefault="00AD5453" w:rsidP="00AD5453">
      <w:pPr>
        <w:shd w:val="clear" w:color="auto" w:fill="FFFFFF"/>
        <w:rPr>
          <w:rFonts w:ascii="Times New Roman" w:hAnsi="Times New Roman" w:cs="Times New Roman"/>
          <w:color w:val="212121"/>
          <w:sz w:val="24"/>
          <w:szCs w:val="24"/>
        </w:rPr>
      </w:pPr>
      <w:r w:rsidRPr="00AD5453">
        <w:rPr>
          <w:rFonts w:ascii="Times New Roman" w:hAnsi="Times New Roman" w:cs="Times New Roman"/>
          <w:color w:val="212121"/>
          <w:sz w:val="24"/>
          <w:szCs w:val="24"/>
        </w:rPr>
        <w:t> </w:t>
      </w:r>
    </w:p>
    <w:p w14:paraId="1F6F3D07" w14:textId="77777777" w:rsidR="00AD5453" w:rsidRPr="00AD5453" w:rsidRDefault="00AD5453" w:rsidP="00AD5453">
      <w:pPr>
        <w:shd w:val="clear" w:color="auto" w:fill="FFFFFF"/>
        <w:rPr>
          <w:rFonts w:ascii="Times New Roman" w:hAnsi="Times New Roman" w:cs="Times New Roman"/>
          <w:color w:val="212121"/>
          <w:sz w:val="24"/>
          <w:szCs w:val="24"/>
        </w:rPr>
      </w:pPr>
      <w:r w:rsidRPr="00AD5453">
        <w:rPr>
          <w:rFonts w:ascii="Times New Roman" w:hAnsi="Times New Roman" w:cs="Times New Roman"/>
          <w:color w:val="212121"/>
          <w:sz w:val="24"/>
          <w:szCs w:val="24"/>
        </w:rPr>
        <w:t>A named instance is identified by the network name of the computer plus the instance you specify during the installation. The client must specify both the server name and the instance name when connecting. For example, </w:t>
      </w:r>
      <w:r w:rsidRPr="00AD5453">
        <w:rPr>
          <w:rStyle w:val="Strong"/>
          <w:rFonts w:ascii="Times New Roman" w:hAnsi="Times New Roman" w:cs="Times New Roman"/>
          <w:color w:val="212121"/>
          <w:sz w:val="24"/>
          <w:szCs w:val="24"/>
        </w:rPr>
        <w:t>HARDIK-PC/MSSQLSERVER.</w:t>
      </w:r>
    </w:p>
    <w:p w14:paraId="09850A71"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lastRenderedPageBreak/>
        <w:t>Step 10</w:t>
      </w:r>
    </w:p>
    <w:p w14:paraId="4FEE3CCF"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you will see the </w:t>
      </w:r>
      <w:r w:rsidRPr="00AD5453">
        <w:rPr>
          <w:rStyle w:val="Strong"/>
          <w:color w:val="212121"/>
        </w:rPr>
        <w:t>Server Configuration</w:t>
      </w:r>
      <w:r w:rsidRPr="00AD5453">
        <w:rPr>
          <w:color w:val="212121"/>
        </w:rPr>
        <w:t> window. In </w:t>
      </w:r>
      <w:r w:rsidRPr="00AD5453">
        <w:rPr>
          <w:rStyle w:val="Strong"/>
          <w:color w:val="212121"/>
        </w:rPr>
        <w:t>Service Accounts</w:t>
      </w:r>
      <w:r w:rsidRPr="00AD5453">
        <w:rPr>
          <w:color w:val="212121"/>
        </w:rPr>
        <w:t> tab, select </w:t>
      </w:r>
      <w:r w:rsidRPr="00AD5453">
        <w:rPr>
          <w:rStyle w:val="Strong"/>
          <w:color w:val="212121"/>
        </w:rPr>
        <w:t>Automatic</w:t>
      </w:r>
      <w:r w:rsidRPr="00AD5453">
        <w:rPr>
          <w:color w:val="212121"/>
        </w:rPr>
        <w:t> in </w:t>
      </w:r>
      <w:r w:rsidRPr="00AD5453">
        <w:rPr>
          <w:rStyle w:val="Strong"/>
          <w:color w:val="212121"/>
        </w:rPr>
        <w:t>Startup Type</w:t>
      </w:r>
      <w:r w:rsidRPr="00AD5453">
        <w:rPr>
          <w:color w:val="212121"/>
        </w:rPr>
        <w:t> for </w:t>
      </w:r>
      <w:r w:rsidRPr="00AD5453">
        <w:rPr>
          <w:rStyle w:val="Strong"/>
          <w:color w:val="212121"/>
        </w:rPr>
        <w:t>SQL Server Agent, SQL Server Database Engine,</w:t>
      </w:r>
      <w:r w:rsidRPr="00AD5453">
        <w:rPr>
          <w:color w:val="212121"/>
        </w:rPr>
        <w:t> and </w:t>
      </w:r>
      <w:r w:rsidRPr="00AD5453">
        <w:rPr>
          <w:rStyle w:val="Strong"/>
          <w:color w:val="212121"/>
        </w:rPr>
        <w:t>SQL Server Browser</w:t>
      </w:r>
      <w:r w:rsidRPr="00AD5453">
        <w:rPr>
          <w:color w:val="212121"/>
        </w:rPr>
        <w:t> services.</w:t>
      </w:r>
    </w:p>
    <w:p w14:paraId="019FAE0A" w14:textId="15E6F58E"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drawing>
          <wp:inline distT="0" distB="0" distL="0" distR="0" wp14:anchorId="46800FBB" wp14:editId="74770AD1">
            <wp:extent cx="5943600" cy="4813935"/>
            <wp:effectExtent l="0" t="0" r="0" b="5715"/>
            <wp:docPr id="59080321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4813935"/>
                    </a:xfrm>
                    <a:prstGeom prst="rect">
                      <a:avLst/>
                    </a:prstGeom>
                    <a:noFill/>
                    <a:ln>
                      <a:noFill/>
                    </a:ln>
                  </pic:spPr>
                </pic:pic>
              </a:graphicData>
            </a:graphic>
          </wp:inline>
        </w:drawing>
      </w:r>
    </w:p>
    <w:p w14:paraId="65E46B21"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In the </w:t>
      </w:r>
      <w:r w:rsidRPr="00AD5453">
        <w:rPr>
          <w:rStyle w:val="Strong"/>
          <w:color w:val="212121"/>
        </w:rPr>
        <w:t>Collation</w:t>
      </w:r>
      <w:r w:rsidRPr="00AD5453">
        <w:rPr>
          <w:color w:val="212121"/>
        </w:rPr>
        <w:t> tab, select collation as per your preference.</w:t>
      </w:r>
    </w:p>
    <w:p w14:paraId="06EEC55B"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w:t>
      </w:r>
      <w:r w:rsidRPr="00AD5453">
        <w:rPr>
          <w:rStyle w:val="Emphasis"/>
          <w:color w:val="212121"/>
        </w:rPr>
        <w:t>Collations in SQL Server provide sorting rules, case, and accent sensitivity properties for your data. Collations that are used with character data types, such as </w:t>
      </w:r>
      <w:r w:rsidRPr="00AD5453">
        <w:rPr>
          <w:rStyle w:val="Strong"/>
          <w:i/>
          <w:iCs/>
          <w:color w:val="212121"/>
        </w:rPr>
        <w:t>char</w:t>
      </w:r>
      <w:r w:rsidRPr="00AD5453">
        <w:rPr>
          <w:rStyle w:val="Emphasis"/>
          <w:color w:val="212121"/>
        </w:rPr>
        <w:t> and </w:t>
      </w:r>
      <w:r w:rsidRPr="00AD5453">
        <w:rPr>
          <w:rStyle w:val="Strong"/>
          <w:i/>
          <w:iCs/>
          <w:color w:val="212121"/>
        </w:rPr>
        <w:t>varchar</w:t>
      </w:r>
      <w:r w:rsidRPr="00AD5453">
        <w:rPr>
          <w:rStyle w:val="Emphasis"/>
          <w:color w:val="212121"/>
        </w:rPr>
        <w:t>, dictate the code page and corresponding characters that can be represented for that data type.</w:t>
      </w:r>
      <w:r w:rsidRPr="00AD5453">
        <w:rPr>
          <w:color w:val="212121"/>
        </w:rPr>
        <w:t>” – Microsoft.</w:t>
      </w:r>
    </w:p>
    <w:p w14:paraId="1115F660"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Ref: </w:t>
      </w:r>
      <w:hyperlink r:id="rId65" w:tgtFrame="_blank" w:history="1">
        <w:r w:rsidRPr="00AD5453">
          <w:rPr>
            <w:rStyle w:val="Hyperlink"/>
            <w:color w:val="1E88E5"/>
          </w:rPr>
          <w:t>https://docs.microsoft.com/en-us/sql/relational-databases/collations/collation-and-unicode-support?view=sql-server-ver15</w:t>
        </w:r>
      </w:hyperlink>
    </w:p>
    <w:p w14:paraId="12996AD7" w14:textId="61F02348"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39E86249" wp14:editId="0D251054">
            <wp:extent cx="5943600" cy="4810125"/>
            <wp:effectExtent l="0" t="0" r="0" b="9525"/>
            <wp:docPr id="14063557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4810125"/>
                    </a:xfrm>
                    <a:prstGeom prst="rect">
                      <a:avLst/>
                    </a:prstGeom>
                    <a:noFill/>
                    <a:ln>
                      <a:noFill/>
                    </a:ln>
                  </pic:spPr>
                </pic:pic>
              </a:graphicData>
            </a:graphic>
          </wp:inline>
        </w:drawing>
      </w:r>
    </w:p>
    <w:p w14:paraId="22A462CB"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11</w:t>
      </w:r>
    </w:p>
    <w:p w14:paraId="176ED16D"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you will see the </w:t>
      </w:r>
      <w:r w:rsidRPr="00AD5453">
        <w:rPr>
          <w:rStyle w:val="Strong"/>
          <w:color w:val="212121"/>
        </w:rPr>
        <w:t>Database Engine Configuration</w:t>
      </w:r>
      <w:r w:rsidRPr="00AD5453">
        <w:rPr>
          <w:color w:val="212121"/>
        </w:rPr>
        <w:t> window. In the </w:t>
      </w:r>
      <w:r w:rsidRPr="00AD5453">
        <w:rPr>
          <w:rStyle w:val="Strong"/>
          <w:color w:val="212121"/>
        </w:rPr>
        <w:t>Server Configuration</w:t>
      </w:r>
      <w:r w:rsidRPr="00AD5453">
        <w:rPr>
          <w:color w:val="212121"/>
        </w:rPr>
        <w:t> tab, choose </w:t>
      </w:r>
      <w:r w:rsidRPr="00AD5453">
        <w:rPr>
          <w:rStyle w:val="Strong"/>
          <w:color w:val="212121"/>
        </w:rPr>
        <w:t>Mixed Mode</w:t>
      </w:r>
      <w:r w:rsidRPr="00AD5453">
        <w:rPr>
          <w:color w:val="212121"/>
        </w:rPr>
        <w:t> in the authentication mode section and enter a strong password. In </w:t>
      </w:r>
      <w:r w:rsidRPr="00AD5453">
        <w:rPr>
          <w:rStyle w:val="Strong"/>
          <w:color w:val="212121"/>
        </w:rPr>
        <w:t>Specify SQL Server administrators</w:t>
      </w:r>
      <w:r w:rsidRPr="00AD5453">
        <w:rPr>
          <w:color w:val="212121"/>
        </w:rPr>
        <w:t> section, your current windows user should already be added automatically. If not, click on </w:t>
      </w:r>
      <w:r w:rsidRPr="00AD5453">
        <w:rPr>
          <w:rStyle w:val="Strong"/>
          <w:color w:val="212121"/>
        </w:rPr>
        <w:t>Add Current User</w:t>
      </w:r>
      <w:r w:rsidRPr="00AD5453">
        <w:rPr>
          <w:color w:val="212121"/>
        </w:rPr>
        <w:t> button.</w:t>
      </w:r>
    </w:p>
    <w:p w14:paraId="1165079C" w14:textId="3D353020"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230F4CD5" wp14:editId="76267A77">
            <wp:extent cx="5943600" cy="4800600"/>
            <wp:effectExtent l="0" t="0" r="0" b="0"/>
            <wp:docPr id="7964417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6BE1AA4F"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In the </w:t>
      </w:r>
      <w:r w:rsidRPr="00AD5453">
        <w:rPr>
          <w:rStyle w:val="Strong"/>
          <w:color w:val="212121"/>
        </w:rPr>
        <w:t>Data Directories</w:t>
      </w:r>
      <w:r w:rsidRPr="00AD5453">
        <w:rPr>
          <w:color w:val="212121"/>
        </w:rPr>
        <w:t> tab, specify locations for database files and backup files. By default, it saves all the files on a C drive but it is not recommended to store database files on an OS drive because if any OS-related issue occurs then we may lose our data. Therefore, I choose D drive on my local machine.</w:t>
      </w:r>
    </w:p>
    <w:p w14:paraId="4B4F9335" w14:textId="5BFAA747"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1D0357B4" wp14:editId="4D01DFFC">
            <wp:extent cx="5943600" cy="4807585"/>
            <wp:effectExtent l="0" t="0" r="0" b="0"/>
            <wp:docPr id="66326898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46CF317E"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In the </w:t>
      </w:r>
      <w:r w:rsidRPr="00AD5453">
        <w:rPr>
          <w:rStyle w:val="Strong"/>
          <w:color w:val="212121"/>
        </w:rPr>
        <w:t>TempDB</w:t>
      </w:r>
      <w:r w:rsidRPr="00AD5453">
        <w:rPr>
          <w:color w:val="212121"/>
        </w:rPr>
        <w:t> tab, there are configurations for the temporary database file(s). There are some best practices on how to configure temporary database files locations, the number of files, and their file sizes. Ideally, the number of the TempDB data files should match the number of logical processors. So I have a number of files to 2. If you are interested in deep dive into TempDB best practices, </w:t>
      </w:r>
      <w:hyperlink r:id="rId69" w:tgtFrame="_blank" w:history="1">
        <w:r w:rsidRPr="00AD5453">
          <w:rPr>
            <w:rStyle w:val="Hyperlink"/>
            <w:color w:val="1E88E5"/>
          </w:rPr>
          <w:t>here</w:t>
        </w:r>
      </w:hyperlink>
      <w:r w:rsidRPr="00AD5453">
        <w:rPr>
          <w:color w:val="212121"/>
        </w:rPr>
        <w:t> is a very good article on it.</w:t>
      </w:r>
    </w:p>
    <w:p w14:paraId="15AA956E" w14:textId="5C183365"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24486371" wp14:editId="4FADDD86">
            <wp:extent cx="5943600" cy="4817110"/>
            <wp:effectExtent l="0" t="0" r="0" b="2540"/>
            <wp:docPr id="73410839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4817110"/>
                    </a:xfrm>
                    <a:prstGeom prst="rect">
                      <a:avLst/>
                    </a:prstGeom>
                    <a:noFill/>
                    <a:ln>
                      <a:noFill/>
                    </a:ln>
                  </pic:spPr>
                </pic:pic>
              </a:graphicData>
            </a:graphic>
          </wp:inline>
        </w:drawing>
      </w:r>
    </w:p>
    <w:p w14:paraId="4C334A98"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in the </w:t>
      </w:r>
      <w:r w:rsidRPr="00AD5453">
        <w:rPr>
          <w:rStyle w:val="Strong"/>
          <w:color w:val="212121"/>
        </w:rPr>
        <w:t>MaxDOP</w:t>
      </w:r>
      <w:r w:rsidRPr="00AD5453">
        <w:rPr>
          <w:color w:val="212121"/>
        </w:rPr>
        <w:t> tab, the maximum degree of parallelism (MAXDOP) is a server configuration option for running SQL Server on multiple CPUs. It controls the number of processors used to run a single statement in parallel plan execution. By default, the setup will suggest value based on the system configuration. For more information and best practices see </w:t>
      </w:r>
      <w:hyperlink r:id="rId71" w:tgtFrame="_blank" w:history="1">
        <w:r w:rsidRPr="00AD5453">
          <w:rPr>
            <w:rStyle w:val="Hyperlink"/>
            <w:color w:val="1E88E5"/>
          </w:rPr>
          <w:t>here</w:t>
        </w:r>
      </w:hyperlink>
      <w:r w:rsidRPr="00AD5453">
        <w:rPr>
          <w:color w:val="212121"/>
        </w:rPr>
        <w:t>.</w:t>
      </w:r>
    </w:p>
    <w:p w14:paraId="66C17472" w14:textId="7F0FF0FF"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081BB1BB" wp14:editId="13034237">
            <wp:extent cx="5943600" cy="4807585"/>
            <wp:effectExtent l="0" t="0" r="0" b="0"/>
            <wp:docPr id="8438296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269D2157"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in the </w:t>
      </w:r>
      <w:r w:rsidRPr="00AD5453">
        <w:rPr>
          <w:rStyle w:val="Strong"/>
          <w:color w:val="212121"/>
        </w:rPr>
        <w:t>Memory</w:t>
      </w:r>
      <w:r w:rsidRPr="00AD5453">
        <w:rPr>
          <w:color w:val="212121"/>
        </w:rPr>
        <w:t> tab, we can configure how much memory SQL Server instance can consume. By default, the installation process will recommend you min and max memory allocation based on the system configuration on which it is going install. However, you can change it. </w:t>
      </w:r>
      <w:hyperlink r:id="rId73" w:tgtFrame="_blank" w:history="1">
        <w:r w:rsidRPr="00AD5453">
          <w:rPr>
            <w:rStyle w:val="Hyperlink"/>
            <w:color w:val="1E88E5"/>
          </w:rPr>
          <w:t>Here</w:t>
        </w:r>
      </w:hyperlink>
      <w:r w:rsidRPr="00AD5453">
        <w:rPr>
          <w:color w:val="212121"/>
        </w:rPr>
        <w:t> you can find best practices for SQL Server memory configurations.</w:t>
      </w:r>
    </w:p>
    <w:p w14:paraId="7514DDF8" w14:textId="414E21B9"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297E17F2" wp14:editId="5E997C9B">
            <wp:extent cx="5943600" cy="4807585"/>
            <wp:effectExtent l="0" t="0" r="0" b="0"/>
            <wp:docPr id="5331550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3C946B5B"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In the </w:t>
      </w:r>
      <w:r w:rsidRPr="00AD5453">
        <w:rPr>
          <w:rStyle w:val="Strong"/>
          <w:color w:val="212121"/>
        </w:rPr>
        <w:t>FILESTREAM</w:t>
      </w:r>
      <w:r w:rsidRPr="00AD5453">
        <w:rPr>
          <w:color w:val="212121"/>
        </w:rPr>
        <w:t> tab, leave the checkbox unchecked because we are not going to enable this feature. FILESTREAM, in SQL Server, allows storing these large documents, images, or files onto the file system itself. For more information, see </w:t>
      </w:r>
      <w:hyperlink r:id="rId75" w:tgtFrame="_blank" w:history="1">
        <w:r w:rsidRPr="00AD5453">
          <w:rPr>
            <w:rStyle w:val="Hyperlink"/>
            <w:color w:val="1E88E5"/>
          </w:rPr>
          <w:t>here</w:t>
        </w:r>
      </w:hyperlink>
      <w:r w:rsidRPr="00AD5453">
        <w:rPr>
          <w:color w:val="212121"/>
        </w:rPr>
        <w:t>.</w:t>
      </w:r>
    </w:p>
    <w:p w14:paraId="24E74A11" w14:textId="0FE48713"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65695D8D" wp14:editId="2AC62E22">
            <wp:extent cx="5943600" cy="4807585"/>
            <wp:effectExtent l="0" t="0" r="0" b="0"/>
            <wp:docPr id="612921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58113701"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Click on the </w:t>
      </w:r>
      <w:r w:rsidRPr="00AD5453">
        <w:rPr>
          <w:rStyle w:val="Strong"/>
          <w:color w:val="212121"/>
        </w:rPr>
        <w:t>Next</w:t>
      </w:r>
      <w:r w:rsidRPr="00AD5453">
        <w:rPr>
          <w:color w:val="212121"/>
        </w:rPr>
        <w:t> button.</w:t>
      </w:r>
    </w:p>
    <w:p w14:paraId="2778107C"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12</w:t>
      </w:r>
    </w:p>
    <w:p w14:paraId="441D26D6"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the setup will check some feature configuration rules, and then the </w:t>
      </w:r>
      <w:r w:rsidRPr="00AD5453">
        <w:rPr>
          <w:rStyle w:val="Strong"/>
          <w:color w:val="212121"/>
        </w:rPr>
        <w:t>Ready to Install</w:t>
      </w:r>
      <w:r w:rsidRPr="00AD5453">
        <w:rPr>
          <w:color w:val="212121"/>
        </w:rPr>
        <w:t> window will appear. This window shows the summary of all the features and configurations which we have done in the above steps. Once review the summary and click on the </w:t>
      </w:r>
      <w:r w:rsidRPr="00AD5453">
        <w:rPr>
          <w:rStyle w:val="Strong"/>
          <w:color w:val="212121"/>
        </w:rPr>
        <w:t>Install</w:t>
      </w:r>
      <w:r w:rsidRPr="00AD5453">
        <w:rPr>
          <w:color w:val="212121"/>
        </w:rPr>
        <w:t> button.</w:t>
      </w:r>
    </w:p>
    <w:p w14:paraId="2D67A5A7" w14:textId="1119D225"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1636E4BC" wp14:editId="01400C05">
            <wp:extent cx="5943600" cy="4807585"/>
            <wp:effectExtent l="0" t="0" r="0" b="0"/>
            <wp:docPr id="15325384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7C4ABD33"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13</w:t>
      </w:r>
    </w:p>
    <w:p w14:paraId="5A493CF2"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Now, the installation will start and it may take some time based on our configurations.</w:t>
      </w:r>
    </w:p>
    <w:p w14:paraId="46B3EDA6" w14:textId="188641E8"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52F1B319" wp14:editId="1EE028B4">
            <wp:extent cx="5943600" cy="4807585"/>
            <wp:effectExtent l="0" t="0" r="0" b="0"/>
            <wp:docPr id="16696333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7FB0DC0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14</w:t>
      </w:r>
    </w:p>
    <w:p w14:paraId="3EF714B9"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After installation, it will show you the list of features and their installation status. If any error occurred, it will show here.</w:t>
      </w:r>
    </w:p>
    <w:p w14:paraId="27E2DEFE" w14:textId="031166FC"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1D70A5C5" wp14:editId="3B6DEC5C">
            <wp:extent cx="5943600" cy="4807585"/>
            <wp:effectExtent l="0" t="0" r="0" b="0"/>
            <wp:docPr id="27553443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807585"/>
                    </a:xfrm>
                    <a:prstGeom prst="rect">
                      <a:avLst/>
                    </a:prstGeom>
                    <a:noFill/>
                    <a:ln>
                      <a:noFill/>
                    </a:ln>
                  </pic:spPr>
                </pic:pic>
              </a:graphicData>
            </a:graphic>
          </wp:inline>
        </w:drawing>
      </w:r>
    </w:p>
    <w:p w14:paraId="45916B53"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Congratulations! We have successfully installed SQL Server 2019 Developer edition on Windows machine. Next, you can install SQL Server Management Studio to connect SQL Server and query SQL databases. Please follow below steps to install SQL Server Management Studio.</w:t>
      </w:r>
    </w:p>
    <w:p w14:paraId="76CF19B4" w14:textId="77777777" w:rsidR="00AD5453" w:rsidRPr="00AD5453" w:rsidRDefault="00AD5453" w:rsidP="00AD5453">
      <w:pPr>
        <w:pStyle w:val="Heading2"/>
        <w:shd w:val="clear" w:color="auto" w:fill="FFFFFF"/>
        <w:spacing w:before="0"/>
        <w:rPr>
          <w:rFonts w:ascii="Times New Roman" w:hAnsi="Times New Roman" w:cs="Times New Roman"/>
          <w:color w:val="212121"/>
          <w:sz w:val="24"/>
          <w:szCs w:val="24"/>
        </w:rPr>
      </w:pPr>
      <w:r w:rsidRPr="00AD5453">
        <w:rPr>
          <w:rFonts w:ascii="Times New Roman" w:hAnsi="Times New Roman" w:cs="Times New Roman"/>
          <w:b/>
          <w:bCs/>
          <w:color w:val="212121"/>
          <w:sz w:val="24"/>
          <w:szCs w:val="24"/>
        </w:rPr>
        <w:t>Install SQL Server Management Studio</w:t>
      </w:r>
    </w:p>
    <w:p w14:paraId="021A0455"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First, let us download SQL Server installation media from the official website.</w:t>
      </w:r>
    </w:p>
    <w:p w14:paraId="3B24E0C2"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1</w:t>
      </w:r>
    </w:p>
    <w:p w14:paraId="10CF4EF2"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Download installation media from these </w:t>
      </w:r>
      <w:hyperlink r:id="rId80" w:tgtFrame="_blank" w:history="1">
        <w:r w:rsidRPr="00AD5453">
          <w:rPr>
            <w:rStyle w:val="Hyperlink"/>
            <w:color w:val="1E88E5"/>
          </w:rPr>
          <w:t>link</w:t>
        </w:r>
      </w:hyperlink>
      <w:r w:rsidRPr="00AD5453">
        <w:rPr>
          <w:color w:val="212121"/>
        </w:rPr>
        <w:t>.</w:t>
      </w:r>
    </w:p>
    <w:p w14:paraId="7C144392"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2</w:t>
      </w:r>
    </w:p>
    <w:p w14:paraId="307137F1"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Below file will download.</w:t>
      </w:r>
    </w:p>
    <w:p w14:paraId="027BF4CB" w14:textId="5D568404" w:rsidR="00AD5453" w:rsidRPr="00AD5453" w:rsidRDefault="00AD5453" w:rsidP="00AD5453">
      <w:pPr>
        <w:pStyle w:val="NormalWeb"/>
        <w:shd w:val="clear" w:color="auto" w:fill="FFFFFF"/>
        <w:spacing w:before="240" w:beforeAutospacing="0" w:after="240" w:afterAutospacing="0"/>
        <w:rPr>
          <w:color w:val="212121"/>
        </w:rPr>
      </w:pPr>
      <w:r w:rsidRPr="00AD5453">
        <w:rPr>
          <w:noProof/>
          <w:color w:val="212121"/>
        </w:rPr>
        <w:drawing>
          <wp:inline distT="0" distB="0" distL="0" distR="0" wp14:anchorId="05942853" wp14:editId="4024C2EB">
            <wp:extent cx="1977390" cy="223520"/>
            <wp:effectExtent l="0" t="0" r="3810" b="5080"/>
            <wp:docPr id="21318262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77390" cy="223520"/>
                    </a:xfrm>
                    <a:prstGeom prst="rect">
                      <a:avLst/>
                    </a:prstGeom>
                    <a:noFill/>
                    <a:ln>
                      <a:noFill/>
                    </a:ln>
                  </pic:spPr>
                </pic:pic>
              </a:graphicData>
            </a:graphic>
          </wp:inline>
        </w:drawing>
      </w:r>
    </w:p>
    <w:p w14:paraId="686AB3DC"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3</w:t>
      </w:r>
    </w:p>
    <w:p w14:paraId="6082EDE4"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lastRenderedPageBreak/>
        <w:t>Run the downloaded file and you will see below screen. Just click on the </w:t>
      </w:r>
      <w:r w:rsidRPr="00AD5453">
        <w:rPr>
          <w:rStyle w:val="Strong"/>
          <w:color w:val="212121"/>
        </w:rPr>
        <w:t>Install </w:t>
      </w:r>
      <w:r w:rsidRPr="00AD5453">
        <w:rPr>
          <w:color w:val="212121"/>
        </w:rPr>
        <w:t>button.</w:t>
      </w:r>
    </w:p>
    <w:p w14:paraId="19ED350C" w14:textId="36017E07"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drawing>
          <wp:inline distT="0" distB="0" distL="0" distR="0" wp14:anchorId="1FDB9CA5" wp14:editId="499D6391">
            <wp:extent cx="5943600" cy="5156835"/>
            <wp:effectExtent l="0" t="0" r="0" b="5715"/>
            <wp:docPr id="4299526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5156835"/>
                    </a:xfrm>
                    <a:prstGeom prst="rect">
                      <a:avLst/>
                    </a:prstGeom>
                    <a:noFill/>
                    <a:ln>
                      <a:noFill/>
                    </a:ln>
                  </pic:spPr>
                </pic:pic>
              </a:graphicData>
            </a:graphic>
          </wp:inline>
        </w:drawing>
      </w:r>
    </w:p>
    <w:p w14:paraId="3C18D272"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4</w:t>
      </w:r>
    </w:p>
    <w:p w14:paraId="1F4E2506"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It will start installing management studio. It will take some time.</w:t>
      </w:r>
    </w:p>
    <w:p w14:paraId="13EF2735" w14:textId="02511FFF"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47152B06" wp14:editId="03E4F9D5">
            <wp:extent cx="5943600" cy="5121275"/>
            <wp:effectExtent l="0" t="0" r="0" b="3175"/>
            <wp:docPr id="2547217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5121275"/>
                    </a:xfrm>
                    <a:prstGeom prst="rect">
                      <a:avLst/>
                    </a:prstGeom>
                    <a:noFill/>
                    <a:ln>
                      <a:noFill/>
                    </a:ln>
                  </pic:spPr>
                </pic:pic>
              </a:graphicData>
            </a:graphic>
          </wp:inline>
        </w:drawing>
      </w:r>
    </w:p>
    <w:p w14:paraId="58BFCF6E"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5</w:t>
      </w:r>
    </w:p>
    <w:p w14:paraId="51858B1F"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Once installation finished, close the installation wizard and open start menu and search for </w:t>
      </w:r>
      <w:r w:rsidRPr="00AD5453">
        <w:rPr>
          <w:rStyle w:val="Strong"/>
          <w:color w:val="212121"/>
        </w:rPr>
        <w:t>SQL Server Management Studio</w:t>
      </w:r>
      <w:r w:rsidRPr="00AD5453">
        <w:rPr>
          <w:color w:val="212121"/>
        </w:rPr>
        <w:t>. You will see below application. Now, click on it to open the application.</w:t>
      </w:r>
    </w:p>
    <w:p w14:paraId="0B370E24" w14:textId="66696589"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drawing>
          <wp:inline distT="0" distB="0" distL="0" distR="0" wp14:anchorId="12207128" wp14:editId="0F2A5772">
            <wp:extent cx="3274695" cy="786765"/>
            <wp:effectExtent l="0" t="0" r="1905" b="0"/>
            <wp:docPr id="94314779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74695" cy="786765"/>
                    </a:xfrm>
                    <a:prstGeom prst="rect">
                      <a:avLst/>
                    </a:prstGeom>
                    <a:noFill/>
                    <a:ln>
                      <a:noFill/>
                    </a:ln>
                  </pic:spPr>
                </pic:pic>
              </a:graphicData>
            </a:graphic>
          </wp:inline>
        </w:drawing>
      </w:r>
    </w:p>
    <w:p w14:paraId="5A262171"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6</w:t>
      </w:r>
    </w:p>
    <w:p w14:paraId="03DDC5E5"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Next, you will see below screen. In </w:t>
      </w:r>
      <w:r w:rsidRPr="00AD5453">
        <w:rPr>
          <w:rStyle w:val="Strong"/>
          <w:color w:val="212121"/>
        </w:rPr>
        <w:t>Connect to Server</w:t>
      </w:r>
      <w:r w:rsidRPr="00AD5453">
        <w:rPr>
          <w:color w:val="212121"/>
        </w:rPr>
        <w:t> window, you can see the SQL instance name, which we have just installed. </w:t>
      </w:r>
      <w:r w:rsidRPr="00AD5453">
        <w:rPr>
          <w:rStyle w:val="Emphasis"/>
          <w:color w:val="212121"/>
        </w:rPr>
        <w:t>(Ref. Step 9)</w:t>
      </w:r>
      <w:r w:rsidRPr="00AD5453">
        <w:rPr>
          <w:color w:val="212121"/>
        </w:rPr>
        <w:t>. You can connect an instance with either </w:t>
      </w:r>
      <w:r w:rsidRPr="00AD5453">
        <w:rPr>
          <w:rStyle w:val="Strong"/>
          <w:color w:val="212121"/>
        </w:rPr>
        <w:t>Windows Authentication</w:t>
      </w:r>
      <w:r w:rsidRPr="00AD5453">
        <w:rPr>
          <w:color w:val="212121"/>
        </w:rPr>
        <w:t> or </w:t>
      </w:r>
      <w:r w:rsidRPr="00AD5453">
        <w:rPr>
          <w:rStyle w:val="Strong"/>
          <w:color w:val="212121"/>
        </w:rPr>
        <w:t>SQL Authentication</w:t>
      </w:r>
      <w:r w:rsidRPr="00AD5453">
        <w:rPr>
          <w:color w:val="212121"/>
        </w:rPr>
        <w:t>, which we have created in Step 11.</w:t>
      </w:r>
    </w:p>
    <w:p w14:paraId="6DFD8D7F" w14:textId="608273D4"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lastRenderedPageBreak/>
        <w:drawing>
          <wp:inline distT="0" distB="0" distL="0" distR="0" wp14:anchorId="01A1B532" wp14:editId="23B7E2BF">
            <wp:extent cx="5943600" cy="3340735"/>
            <wp:effectExtent l="0" t="0" r="0" b="0"/>
            <wp:docPr id="867162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0735"/>
                    </a:xfrm>
                    <a:prstGeom prst="rect">
                      <a:avLst/>
                    </a:prstGeom>
                    <a:noFill/>
                    <a:ln>
                      <a:noFill/>
                    </a:ln>
                  </pic:spPr>
                </pic:pic>
              </a:graphicData>
            </a:graphic>
          </wp:inline>
        </w:drawing>
      </w:r>
    </w:p>
    <w:p w14:paraId="332A40E4" w14:textId="77777777" w:rsidR="00AD5453" w:rsidRPr="00AD5453" w:rsidRDefault="00AD5453" w:rsidP="00AD5453">
      <w:pPr>
        <w:pStyle w:val="NormalWeb"/>
        <w:shd w:val="clear" w:color="auto" w:fill="FFFFFF"/>
        <w:spacing w:before="0" w:beforeAutospacing="0" w:after="0" w:afterAutospacing="0"/>
        <w:rPr>
          <w:color w:val="212121"/>
        </w:rPr>
      </w:pPr>
      <w:r w:rsidRPr="00AD5453">
        <w:rPr>
          <w:rStyle w:val="Strong"/>
          <w:color w:val="212121"/>
        </w:rPr>
        <w:t>Step 7</w:t>
      </w:r>
    </w:p>
    <w:p w14:paraId="77083920"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Once you successfully authenticated, you can see </w:t>
      </w:r>
      <w:r w:rsidRPr="00AD5453">
        <w:rPr>
          <w:rStyle w:val="Strong"/>
          <w:color w:val="212121"/>
        </w:rPr>
        <w:t>Object Explorer</w:t>
      </w:r>
      <w:r w:rsidRPr="00AD5453">
        <w:rPr>
          <w:color w:val="212121"/>
        </w:rPr>
        <w:t> in which you can find database list and other SQL objects.</w:t>
      </w:r>
    </w:p>
    <w:p w14:paraId="118479B6" w14:textId="0331F967" w:rsidR="00AD5453" w:rsidRPr="00AD5453" w:rsidRDefault="00AD5453" w:rsidP="00AD5453">
      <w:pPr>
        <w:pStyle w:val="NormalWeb"/>
        <w:shd w:val="clear" w:color="auto" w:fill="FFFFFF"/>
        <w:spacing w:before="240" w:beforeAutospacing="0" w:after="240" w:afterAutospacing="0"/>
        <w:jc w:val="center"/>
        <w:rPr>
          <w:color w:val="212121"/>
        </w:rPr>
      </w:pPr>
      <w:r w:rsidRPr="00AD5453">
        <w:rPr>
          <w:noProof/>
          <w:color w:val="212121"/>
        </w:rPr>
        <w:drawing>
          <wp:inline distT="0" distB="0" distL="0" distR="0" wp14:anchorId="33B0F257" wp14:editId="06E11010">
            <wp:extent cx="3551555" cy="3136900"/>
            <wp:effectExtent l="0" t="0" r="0" b="6350"/>
            <wp:docPr id="641601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551555" cy="3136900"/>
                    </a:xfrm>
                    <a:prstGeom prst="rect">
                      <a:avLst/>
                    </a:prstGeom>
                    <a:noFill/>
                    <a:ln>
                      <a:noFill/>
                    </a:ln>
                  </pic:spPr>
                </pic:pic>
              </a:graphicData>
            </a:graphic>
          </wp:inline>
        </w:drawing>
      </w:r>
    </w:p>
    <w:p w14:paraId="223E02FA"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 </w:t>
      </w:r>
    </w:p>
    <w:p w14:paraId="4004EBB7"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lastRenderedPageBreak/>
        <w:t>                So, hope you understand how to install and connect SQL Server using SQL Server Management Studio.</w:t>
      </w:r>
    </w:p>
    <w:p w14:paraId="17D39C7B" w14:textId="77777777" w:rsidR="00AD5453" w:rsidRPr="00AD5453" w:rsidRDefault="00AD5453" w:rsidP="00AD5453">
      <w:pPr>
        <w:pStyle w:val="Heading2"/>
        <w:shd w:val="clear" w:color="auto" w:fill="FFFFFF"/>
        <w:spacing w:before="0"/>
        <w:rPr>
          <w:rFonts w:ascii="Times New Roman" w:hAnsi="Times New Roman" w:cs="Times New Roman"/>
          <w:color w:val="212121"/>
          <w:sz w:val="24"/>
          <w:szCs w:val="24"/>
        </w:rPr>
      </w:pPr>
      <w:r w:rsidRPr="00AD5453">
        <w:rPr>
          <w:rFonts w:ascii="Times New Roman" w:hAnsi="Times New Roman" w:cs="Times New Roman"/>
          <w:b/>
          <w:bCs/>
          <w:color w:val="212121"/>
          <w:sz w:val="24"/>
          <w:szCs w:val="24"/>
        </w:rPr>
        <w:t>Expected errors/issues</w:t>
      </w:r>
    </w:p>
    <w:p w14:paraId="2C26DBB9" w14:textId="77777777" w:rsidR="00AD5453" w:rsidRPr="00AD5453" w:rsidRDefault="00AD5453" w:rsidP="00AD5453">
      <w:pPr>
        <w:pStyle w:val="NormalWeb"/>
        <w:shd w:val="clear" w:color="auto" w:fill="FFFFFF"/>
        <w:spacing w:before="240" w:beforeAutospacing="0" w:after="240" w:afterAutospacing="0"/>
        <w:rPr>
          <w:color w:val="212121"/>
        </w:rPr>
      </w:pPr>
      <w:r w:rsidRPr="00AD5453">
        <w:rPr>
          <w:color w:val="212121"/>
        </w:rPr>
        <w:t>Sometimes you can face some issues/errors at the time of installation of SQL Server. Below are some known errors:</w:t>
      </w:r>
    </w:p>
    <w:p w14:paraId="69C81528" w14:textId="77777777" w:rsidR="00AD5453" w:rsidRPr="00AD5453" w:rsidRDefault="00AD5453" w:rsidP="00AD5453">
      <w:pPr>
        <w:numPr>
          <w:ilvl w:val="0"/>
          <w:numId w:val="91"/>
        </w:numPr>
        <w:shd w:val="clear" w:color="auto" w:fill="FFFFFF"/>
        <w:spacing w:after="0" w:line="240" w:lineRule="auto"/>
        <w:ind w:left="1245"/>
        <w:rPr>
          <w:rFonts w:ascii="Times New Roman" w:hAnsi="Times New Roman" w:cs="Times New Roman"/>
          <w:color w:val="212121"/>
          <w:sz w:val="24"/>
          <w:szCs w:val="24"/>
        </w:rPr>
      </w:pPr>
      <w:r w:rsidRPr="00AD5453">
        <w:rPr>
          <w:rFonts w:ascii="Times New Roman" w:hAnsi="Times New Roman" w:cs="Times New Roman"/>
          <w:color w:val="212121"/>
          <w:sz w:val="24"/>
          <w:szCs w:val="24"/>
        </w:rPr>
        <w:t>.NET Framework 3.5 is missing - </w:t>
      </w:r>
      <w:hyperlink r:id="rId87" w:tgtFrame="_blank" w:history="1">
        <w:r w:rsidRPr="00AD5453">
          <w:rPr>
            <w:rStyle w:val="Hyperlink"/>
            <w:rFonts w:ascii="Times New Roman" w:hAnsi="Times New Roman" w:cs="Times New Roman"/>
            <w:color w:val="1E88E5"/>
            <w:sz w:val="24"/>
            <w:szCs w:val="24"/>
          </w:rPr>
          <w:t>https://www.mssqltips.com/sqlservertip/6615/error-installing-microsoft-net-framework-3-5-sql-server/</w:t>
        </w:r>
      </w:hyperlink>
    </w:p>
    <w:p w14:paraId="3BE08E47" w14:textId="77777777" w:rsidR="00AD5453" w:rsidRPr="00AD5453" w:rsidRDefault="00AD5453" w:rsidP="00AD5453">
      <w:pPr>
        <w:numPr>
          <w:ilvl w:val="0"/>
          <w:numId w:val="91"/>
        </w:numPr>
        <w:shd w:val="clear" w:color="auto" w:fill="FFFFFF"/>
        <w:spacing w:after="0" w:line="240" w:lineRule="auto"/>
        <w:ind w:left="1245"/>
        <w:rPr>
          <w:rFonts w:ascii="Times New Roman" w:hAnsi="Times New Roman" w:cs="Times New Roman"/>
          <w:color w:val="212121"/>
          <w:sz w:val="24"/>
          <w:szCs w:val="24"/>
        </w:rPr>
      </w:pPr>
      <w:r w:rsidRPr="00AD5453">
        <w:rPr>
          <w:rFonts w:ascii="Times New Roman" w:hAnsi="Times New Roman" w:cs="Times New Roman"/>
          <w:color w:val="212121"/>
          <w:sz w:val="24"/>
          <w:szCs w:val="24"/>
        </w:rPr>
        <w:t>An error occurred for a dependency of the feature - </w:t>
      </w:r>
      <w:hyperlink r:id="rId88" w:tgtFrame="_blank" w:history="1">
        <w:r w:rsidRPr="00AD5453">
          <w:rPr>
            <w:rStyle w:val="Hyperlink"/>
            <w:rFonts w:ascii="Times New Roman" w:hAnsi="Times New Roman" w:cs="Times New Roman"/>
            <w:color w:val="1E88E5"/>
            <w:sz w:val="24"/>
            <w:szCs w:val="24"/>
          </w:rPr>
          <w:t>https://techcommunity.microsoft.com/t5/sql-server-support/sql-server-2019-installation-error-an-error-occurred-for-a/ba-p/998033</w:t>
        </w:r>
      </w:hyperlink>
    </w:p>
    <w:p w14:paraId="30BEFF1A" w14:textId="77777777" w:rsidR="00AD5453" w:rsidRPr="00AD5453" w:rsidRDefault="00AD5453" w:rsidP="00AD5453">
      <w:pPr>
        <w:pStyle w:val="Heading2"/>
        <w:shd w:val="clear" w:color="auto" w:fill="FFFFFF"/>
        <w:spacing w:before="0"/>
        <w:rPr>
          <w:rFonts w:ascii="Times New Roman" w:hAnsi="Times New Roman" w:cs="Times New Roman"/>
          <w:color w:val="212121"/>
          <w:sz w:val="24"/>
          <w:szCs w:val="24"/>
        </w:rPr>
      </w:pPr>
      <w:r w:rsidRPr="00AD5453">
        <w:rPr>
          <w:rFonts w:ascii="Times New Roman" w:hAnsi="Times New Roman" w:cs="Times New Roman"/>
          <w:b/>
          <w:bCs/>
          <w:color w:val="212121"/>
          <w:sz w:val="24"/>
          <w:szCs w:val="24"/>
        </w:rPr>
        <w:t>Next Step</w:t>
      </w:r>
    </w:p>
    <w:p w14:paraId="2A4D62F6" w14:textId="77777777" w:rsidR="00AD5453" w:rsidRPr="00AD5453" w:rsidRDefault="00AD5453" w:rsidP="00AD5453">
      <w:pPr>
        <w:pStyle w:val="NormalWeb"/>
        <w:shd w:val="clear" w:color="auto" w:fill="FFFFFF"/>
        <w:spacing w:before="0" w:beforeAutospacing="0" w:after="0" w:afterAutospacing="0"/>
        <w:rPr>
          <w:color w:val="212121"/>
        </w:rPr>
      </w:pPr>
      <w:r w:rsidRPr="00AD5453">
        <w:rPr>
          <w:color w:val="212121"/>
        </w:rPr>
        <w:t>Configure Named Pipe and TCP/IP Settings to access SQL Server Database Instance from outside or from other computers in the local network. Please check my article for </w:t>
      </w:r>
      <w:hyperlink r:id="rId89" w:tgtFrame="_blank" w:history="1">
        <w:r w:rsidRPr="00AD5453">
          <w:rPr>
            <w:rStyle w:val="Hyperlink"/>
            <w:color w:val="1E88E5"/>
          </w:rPr>
          <w:t>here</w:t>
        </w:r>
      </w:hyperlink>
      <w:r w:rsidRPr="00AD5453">
        <w:rPr>
          <w:color w:val="212121"/>
        </w:rPr>
        <w:t>.</w:t>
      </w:r>
    </w:p>
    <w:p w14:paraId="2E835B57" w14:textId="77777777" w:rsidR="00872DEB" w:rsidRDefault="00872DEB" w:rsidP="00872DEB">
      <w:pPr>
        <w:pStyle w:val="NormalWeb"/>
        <w:shd w:val="clear" w:color="auto" w:fill="FFFFFF"/>
        <w:spacing w:before="0" w:after="0"/>
        <w:textAlignment w:val="baseline"/>
        <w:rPr>
          <w:rFonts w:ascii="Segoe UI" w:hAnsi="Segoe UI" w:cs="Segoe UI"/>
          <w:color w:val="252525"/>
          <w:sz w:val="21"/>
          <w:szCs w:val="21"/>
        </w:rPr>
      </w:pPr>
    </w:p>
    <w:p w14:paraId="0053D4C7" w14:textId="77777777" w:rsidR="00872DEB" w:rsidRDefault="00872DEB" w:rsidP="00872DEB">
      <w:pPr>
        <w:pStyle w:val="NormalWeb"/>
        <w:shd w:val="clear" w:color="auto" w:fill="FFFFFF"/>
        <w:spacing w:before="0" w:beforeAutospacing="0" w:after="150" w:afterAutospacing="0"/>
        <w:textAlignment w:val="baseline"/>
        <w:rPr>
          <w:color w:val="273239"/>
          <w:spacing w:val="2"/>
        </w:rPr>
      </w:pPr>
    </w:p>
    <w:p w14:paraId="2B16844D" w14:textId="77777777" w:rsidR="00872DEB" w:rsidRDefault="00872DEB" w:rsidP="00872DEB">
      <w:pPr>
        <w:pStyle w:val="NormalWeb"/>
        <w:shd w:val="clear" w:color="auto" w:fill="FFFFFF"/>
        <w:spacing w:before="0" w:beforeAutospacing="0" w:after="150" w:afterAutospacing="0"/>
        <w:textAlignment w:val="baseline"/>
        <w:rPr>
          <w:color w:val="273239"/>
          <w:spacing w:val="2"/>
        </w:rPr>
      </w:pPr>
    </w:p>
    <w:p w14:paraId="19DE45AF" w14:textId="77777777" w:rsidR="00872DEB" w:rsidRPr="006B49AE" w:rsidRDefault="00872DEB" w:rsidP="00872DEB">
      <w:pPr>
        <w:pStyle w:val="NormalWeb"/>
        <w:shd w:val="clear" w:color="auto" w:fill="FFFFFF"/>
        <w:spacing w:before="0" w:beforeAutospacing="0" w:after="150" w:afterAutospacing="0"/>
        <w:textAlignment w:val="baseline"/>
        <w:rPr>
          <w:color w:val="273239"/>
          <w:spacing w:val="2"/>
        </w:rPr>
      </w:pPr>
    </w:p>
    <w:p w14:paraId="7F2405EA" w14:textId="77777777" w:rsidR="00872DEB" w:rsidRPr="006B49AE" w:rsidRDefault="00872DEB" w:rsidP="00872DEB">
      <w:pPr>
        <w:rPr>
          <w:rFonts w:ascii="Times New Roman" w:hAnsi="Times New Roman" w:cs="Times New Roman"/>
          <w:b/>
          <w:bCs/>
          <w:color w:val="000000" w:themeColor="text1"/>
          <w:sz w:val="24"/>
          <w:szCs w:val="24"/>
        </w:rPr>
      </w:pPr>
    </w:p>
    <w:p w14:paraId="2403DCD1" w14:textId="77777777" w:rsidR="00872DEB" w:rsidRPr="006B49AE" w:rsidRDefault="00872DEB" w:rsidP="00872DEB">
      <w:pPr>
        <w:rPr>
          <w:rFonts w:ascii="Times New Roman" w:hAnsi="Times New Roman" w:cs="Times New Roman"/>
          <w:sz w:val="24"/>
          <w:szCs w:val="24"/>
        </w:rPr>
      </w:pPr>
    </w:p>
    <w:p w14:paraId="576CB475" w14:textId="77777777" w:rsidR="003452E0" w:rsidRDefault="003452E0" w:rsidP="003452E0">
      <w:pPr>
        <w:jc w:val="both"/>
        <w:rPr>
          <w:rFonts w:ascii="Times New Roman" w:hAnsi="Times New Roman" w:cs="Times New Roman"/>
          <w:bCs/>
          <w:color w:val="000000" w:themeColor="text1"/>
          <w:sz w:val="24"/>
          <w:szCs w:val="24"/>
        </w:rPr>
      </w:pPr>
    </w:p>
    <w:p w14:paraId="0053D389" w14:textId="77777777" w:rsidR="003452E0" w:rsidRDefault="003452E0" w:rsidP="003452E0">
      <w:pPr>
        <w:jc w:val="both"/>
        <w:rPr>
          <w:rFonts w:ascii="Times New Roman" w:hAnsi="Times New Roman" w:cs="Times New Roman"/>
          <w:bCs/>
          <w:color w:val="000000" w:themeColor="text1"/>
          <w:sz w:val="24"/>
          <w:szCs w:val="24"/>
        </w:rPr>
      </w:pPr>
    </w:p>
    <w:p w14:paraId="2AE6D8E1" w14:textId="77777777" w:rsidR="003452E0" w:rsidRDefault="003452E0" w:rsidP="003452E0">
      <w:pPr>
        <w:jc w:val="both"/>
        <w:rPr>
          <w:rFonts w:ascii="Times New Roman" w:hAnsi="Times New Roman" w:cs="Times New Roman"/>
          <w:bCs/>
          <w:color w:val="000000" w:themeColor="text1"/>
          <w:sz w:val="24"/>
          <w:szCs w:val="24"/>
        </w:rPr>
      </w:pPr>
    </w:p>
    <w:p w14:paraId="751B0CB9" w14:textId="77777777" w:rsidR="003452E0" w:rsidRDefault="003452E0" w:rsidP="003452E0">
      <w:pPr>
        <w:spacing w:line="360" w:lineRule="auto"/>
        <w:rPr>
          <w:rFonts w:ascii="Times New Roman" w:hAnsi="Times New Roman" w:cs="Times New Roman"/>
          <w:b/>
          <w:color w:val="000000" w:themeColor="text1"/>
          <w:sz w:val="24"/>
          <w:szCs w:val="28"/>
        </w:rPr>
      </w:pPr>
    </w:p>
    <w:p w14:paraId="29C40D65" w14:textId="77777777" w:rsidR="003452E0" w:rsidRDefault="003452E0" w:rsidP="003452E0">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61429CA7" w14:textId="77777777" w:rsidR="003452E0" w:rsidRDefault="003452E0" w:rsidP="003452E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53809F03" w14:textId="77777777" w:rsidR="003452E0" w:rsidRDefault="003452E0" w:rsidP="003452E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w:t>
      </w:r>
      <w:r>
        <w:rPr>
          <w:rFonts w:ascii="Times New Roman" w:hAnsi="Times New Roman" w:cs="Times New Roman"/>
          <w:color w:val="000000" w:themeColor="text1"/>
          <w:sz w:val="24"/>
          <w:szCs w:val="24"/>
        </w:rPr>
        <w:lastRenderedPageBreak/>
        <w:t>a burden to the company.  For feasibility analysis, some understanding of the major requirements for the system is essential.</w:t>
      </w:r>
    </w:p>
    <w:p w14:paraId="086128F5"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126D03F1" w14:textId="77777777" w:rsidR="003452E0" w:rsidRDefault="003452E0" w:rsidP="003452E0">
      <w:pPr>
        <w:numPr>
          <w:ilvl w:val="0"/>
          <w:numId w:val="74"/>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Economical feasibility</w:t>
      </w:r>
    </w:p>
    <w:p w14:paraId="7B3CEC38" w14:textId="77777777" w:rsidR="003452E0" w:rsidRDefault="003452E0" w:rsidP="003452E0">
      <w:pPr>
        <w:numPr>
          <w:ilvl w:val="0"/>
          <w:numId w:val="74"/>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6B3F1EF8" w14:textId="77777777" w:rsidR="003452E0" w:rsidRDefault="003452E0" w:rsidP="003452E0">
      <w:pPr>
        <w:numPr>
          <w:ilvl w:val="0"/>
          <w:numId w:val="74"/>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6F940F65" w14:textId="77777777" w:rsidR="003452E0" w:rsidRDefault="003452E0" w:rsidP="003452E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Economical Feasibility</w:t>
      </w:r>
    </w:p>
    <w:p w14:paraId="1E1F86E9"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3A875DCE" w14:textId="77777777" w:rsidR="003452E0" w:rsidRDefault="003452E0" w:rsidP="003452E0">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76267469"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3C4CD269" w14:textId="77777777" w:rsidR="003452E0" w:rsidRDefault="003452E0" w:rsidP="003452E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6A30E022"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t>
      </w:r>
      <w:r>
        <w:rPr>
          <w:rFonts w:ascii="Times New Roman" w:hAnsi="Times New Roman" w:cs="Times New Roman"/>
          <w:color w:val="000000" w:themeColor="text1"/>
          <w:sz w:val="24"/>
          <w:szCs w:val="24"/>
        </w:rPr>
        <w:lastRenderedPageBreak/>
        <w:t>with it. His level of confidence must be raised so that he is also able to make some constructive criticism, which is welcomed, as he is the final user of the system.</w:t>
      </w:r>
    </w:p>
    <w:p w14:paraId="701357F5" w14:textId="77777777" w:rsidR="003452E0" w:rsidRDefault="003452E0" w:rsidP="003452E0">
      <w:pPr>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31224984" w14:textId="77777777" w:rsidR="003452E0" w:rsidRDefault="003452E0" w:rsidP="003452E0">
      <w:pPr>
        <w:pStyle w:val="Heading3"/>
        <w:spacing w:before="240"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lastRenderedPageBreak/>
        <w:t>System Testing</w:t>
      </w:r>
    </w:p>
    <w:p w14:paraId="0B6B1C02"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71E1E0B"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49735101" w14:textId="77777777" w:rsidR="003452E0" w:rsidRDefault="003452E0" w:rsidP="003452E0">
      <w:pPr>
        <w:spacing w:before="240" w:line="360" w:lineRule="auto"/>
        <w:jc w:val="both"/>
        <w:rPr>
          <w:rFonts w:ascii="Times New Roman" w:hAnsi="Times New Roman" w:cs="Times New Roman"/>
          <w:color w:val="000000" w:themeColor="text1"/>
          <w:sz w:val="24"/>
          <w:szCs w:val="24"/>
        </w:rPr>
      </w:pPr>
    </w:p>
    <w:p w14:paraId="67F7785D" w14:textId="77777777" w:rsidR="003452E0" w:rsidRDefault="003452E0" w:rsidP="003452E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1BD1824C" w14:textId="77777777" w:rsidR="003452E0" w:rsidRDefault="003452E0" w:rsidP="003452E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4F805069"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0899ABD5" w14:textId="77777777" w:rsidR="003452E0" w:rsidRDefault="003452E0" w:rsidP="003452E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0A61BC23"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627B2F34"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Software integration testing is the incremental integration testing of two or more integrated software components on a single platform to produce failures caused by interface defects.</w:t>
      </w:r>
    </w:p>
    <w:p w14:paraId="2ACEC957"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5A0ED436"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05F01202" w14:textId="77777777" w:rsidR="003452E0" w:rsidRDefault="003452E0" w:rsidP="003452E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65EF89E7"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318A3F15"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1FA2CC24" w14:textId="77777777" w:rsidR="003452E0" w:rsidRDefault="003452E0" w:rsidP="003452E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437E4DCE"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5F7BB1AC"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275C0B85"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1132C6B6"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63FDDBFA"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1CECF7F0"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49F07E2A"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2A24F224"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w:t>
      </w:r>
      <w:r>
        <w:rPr>
          <w:rFonts w:ascii="Times New Roman" w:hAnsi="Times New Roman" w:cs="Times New Roman"/>
          <w:color w:val="000000" w:themeColor="text1"/>
          <w:sz w:val="24"/>
          <w:szCs w:val="24"/>
        </w:rPr>
        <w:lastRenderedPageBreak/>
        <w:t>functional testing is complete, additional tests are identified and the effective value of current tests is determined.</w:t>
      </w:r>
    </w:p>
    <w:p w14:paraId="666A2398" w14:textId="77777777" w:rsidR="003452E0" w:rsidRDefault="003452E0" w:rsidP="003452E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10E47A3A"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2831CE26" w14:textId="77777777" w:rsidR="003452E0" w:rsidRDefault="003452E0" w:rsidP="003452E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19BE61CC"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37BA885B" w14:textId="77777777" w:rsidR="003452E0" w:rsidRDefault="003452E0" w:rsidP="003452E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0A0DDC36" w14:textId="77777777" w:rsidR="003452E0" w:rsidRDefault="003452E0" w:rsidP="003452E0">
      <w:pPr>
        <w:pStyle w:val="BodyText"/>
        <w:numPr>
          <w:ilvl w:val="0"/>
          <w:numId w:val="75"/>
        </w:numPr>
        <w:spacing w:before="240"/>
        <w:jc w:val="both"/>
        <w:rPr>
          <w:b/>
          <w:bCs/>
          <w:color w:val="000000" w:themeColor="text1"/>
          <w:sz w:val="24"/>
        </w:rPr>
      </w:pPr>
      <w:r>
        <w:rPr>
          <w:color w:val="000000" w:themeColor="text1"/>
          <w:sz w:val="24"/>
        </w:rPr>
        <w:t>All field entries must work properly.</w:t>
      </w:r>
    </w:p>
    <w:p w14:paraId="50C5AC3A" w14:textId="77777777" w:rsidR="003452E0" w:rsidRDefault="003452E0" w:rsidP="003452E0">
      <w:pPr>
        <w:pStyle w:val="BodyText"/>
        <w:numPr>
          <w:ilvl w:val="0"/>
          <w:numId w:val="75"/>
        </w:numPr>
        <w:spacing w:before="240"/>
        <w:jc w:val="both"/>
        <w:rPr>
          <w:b/>
          <w:bCs/>
          <w:color w:val="000000" w:themeColor="text1"/>
          <w:sz w:val="24"/>
        </w:rPr>
      </w:pPr>
      <w:r>
        <w:rPr>
          <w:color w:val="000000" w:themeColor="text1"/>
          <w:sz w:val="24"/>
        </w:rPr>
        <w:t>Pages must be activated from the identified link.</w:t>
      </w:r>
    </w:p>
    <w:p w14:paraId="4A6D1824" w14:textId="77777777" w:rsidR="003452E0" w:rsidRDefault="003452E0" w:rsidP="003452E0">
      <w:pPr>
        <w:pStyle w:val="BodyText"/>
        <w:numPr>
          <w:ilvl w:val="0"/>
          <w:numId w:val="75"/>
        </w:numPr>
        <w:spacing w:before="240"/>
        <w:jc w:val="both"/>
        <w:rPr>
          <w:b/>
          <w:bCs/>
          <w:color w:val="000000" w:themeColor="text1"/>
          <w:sz w:val="24"/>
        </w:rPr>
      </w:pPr>
      <w:r>
        <w:rPr>
          <w:color w:val="000000" w:themeColor="text1"/>
          <w:sz w:val="24"/>
        </w:rPr>
        <w:t>The entry screen, messages and responses must not be delayed.</w:t>
      </w:r>
    </w:p>
    <w:p w14:paraId="56440C92" w14:textId="77777777" w:rsidR="003452E0" w:rsidRDefault="003452E0" w:rsidP="003452E0">
      <w:pPr>
        <w:pStyle w:val="BodyText"/>
        <w:spacing w:before="240"/>
        <w:jc w:val="both"/>
        <w:rPr>
          <w:b/>
          <w:bCs/>
          <w:color w:val="000000" w:themeColor="text1"/>
          <w:sz w:val="24"/>
        </w:rPr>
      </w:pPr>
      <w:r>
        <w:rPr>
          <w:b/>
          <w:bCs/>
          <w:color w:val="000000" w:themeColor="text1"/>
          <w:sz w:val="24"/>
        </w:rPr>
        <w:t>Features to be tested</w:t>
      </w:r>
    </w:p>
    <w:p w14:paraId="0BA321AC" w14:textId="77777777" w:rsidR="003452E0" w:rsidRDefault="003452E0" w:rsidP="003452E0">
      <w:pPr>
        <w:pStyle w:val="BodyText"/>
        <w:numPr>
          <w:ilvl w:val="0"/>
          <w:numId w:val="76"/>
        </w:numPr>
        <w:spacing w:before="240"/>
        <w:jc w:val="both"/>
        <w:rPr>
          <w:b/>
          <w:bCs/>
          <w:color w:val="000000" w:themeColor="text1"/>
          <w:sz w:val="24"/>
        </w:rPr>
      </w:pPr>
      <w:r>
        <w:rPr>
          <w:color w:val="000000" w:themeColor="text1"/>
          <w:sz w:val="24"/>
        </w:rPr>
        <w:t>Verify that the entries are of the correct format</w:t>
      </w:r>
    </w:p>
    <w:p w14:paraId="0C4F74CA" w14:textId="77777777" w:rsidR="003452E0" w:rsidRDefault="003452E0" w:rsidP="003452E0">
      <w:pPr>
        <w:pStyle w:val="BodyText"/>
        <w:numPr>
          <w:ilvl w:val="0"/>
          <w:numId w:val="76"/>
        </w:numPr>
        <w:spacing w:before="240"/>
        <w:jc w:val="both"/>
        <w:rPr>
          <w:b/>
          <w:bCs/>
          <w:color w:val="000000" w:themeColor="text1"/>
          <w:sz w:val="24"/>
        </w:rPr>
      </w:pPr>
      <w:r>
        <w:rPr>
          <w:color w:val="000000" w:themeColor="text1"/>
          <w:sz w:val="24"/>
        </w:rPr>
        <w:t>No duplicate entries should be allowed</w:t>
      </w:r>
    </w:p>
    <w:p w14:paraId="5F4030CA" w14:textId="77777777" w:rsidR="003452E0" w:rsidRDefault="003452E0" w:rsidP="003452E0">
      <w:pPr>
        <w:pStyle w:val="BodyText"/>
        <w:numPr>
          <w:ilvl w:val="0"/>
          <w:numId w:val="76"/>
        </w:numPr>
        <w:spacing w:before="240"/>
        <w:jc w:val="both"/>
        <w:rPr>
          <w:b/>
          <w:bCs/>
          <w:color w:val="000000" w:themeColor="text1"/>
          <w:sz w:val="24"/>
        </w:rPr>
      </w:pPr>
      <w:r>
        <w:rPr>
          <w:color w:val="000000" w:themeColor="text1"/>
          <w:sz w:val="24"/>
        </w:rPr>
        <w:t>All links should take the user to the correct page.</w:t>
      </w:r>
    </w:p>
    <w:p w14:paraId="3C9C9332" w14:textId="77777777" w:rsidR="003452E0" w:rsidRDefault="003452E0" w:rsidP="003452E0">
      <w:pPr>
        <w:spacing w:before="240" w:line="360" w:lineRule="auto"/>
        <w:jc w:val="both"/>
        <w:rPr>
          <w:rFonts w:ascii="Times New Roman" w:hAnsi="Times New Roman" w:cs="Times New Roman"/>
          <w:b/>
          <w:color w:val="000000" w:themeColor="text1"/>
          <w:sz w:val="28"/>
          <w:szCs w:val="28"/>
        </w:rPr>
      </w:pPr>
    </w:p>
    <w:p w14:paraId="5DC7A886" w14:textId="77777777" w:rsidR="003452E0" w:rsidRDefault="003452E0" w:rsidP="00075CA9">
      <w:pPr>
        <w:pStyle w:val="ListParagraph"/>
        <w:spacing w:before="240" w:line="360" w:lineRule="auto"/>
        <w:ind w:left="360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CONCLUSION</w:t>
      </w:r>
    </w:p>
    <w:p w14:paraId="055C53D6" w14:textId="67FB35A8" w:rsidR="00357647"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In conclusion, a well-implemented and well-utilized learning management system can revolutionize the way education is delivered and accessed. By leveraging the capabilities of an LMS, educational institutions, businesses, and individuals can enhance learning outcomes, improve efficiency, and adapt to the evolving needs of learners in the digital age.</w:t>
      </w:r>
    </w:p>
    <w:p w14:paraId="4208DF41" w14:textId="77777777" w:rsidR="00357647" w:rsidRPr="00357647" w:rsidRDefault="00357647" w:rsidP="00357647">
      <w:pPr>
        <w:spacing w:line="360" w:lineRule="auto"/>
        <w:ind w:left="360"/>
        <w:jc w:val="center"/>
        <w:rPr>
          <w:rFonts w:ascii="Times New Roman" w:hAnsi="Times New Roman" w:cs="Times New Roman"/>
          <w:sz w:val="24"/>
          <w:szCs w:val="24"/>
        </w:rPr>
      </w:pPr>
    </w:p>
    <w:p w14:paraId="3BE82A76" w14:textId="156DCDC3" w:rsidR="003452E0" w:rsidRDefault="003452E0" w:rsidP="00357647">
      <w:pPr>
        <w:spacing w:line="360" w:lineRule="auto"/>
        <w:ind w:left="360"/>
        <w:jc w:val="center"/>
        <w:rPr>
          <w:rFonts w:ascii="Times New Roman" w:hAnsi="Times New Roman" w:cs="Times New Roman"/>
          <w:b/>
          <w:sz w:val="28"/>
        </w:rPr>
      </w:pPr>
      <w:r>
        <w:rPr>
          <w:rFonts w:ascii="Times New Roman" w:hAnsi="Times New Roman" w:cs="Times New Roman"/>
          <w:b/>
          <w:sz w:val="28"/>
        </w:rPr>
        <w:t>FUTURE ENHANCEMENT</w:t>
      </w:r>
    </w:p>
    <w:p w14:paraId="3C2E5228"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In the future, learning management systems (LMS) have the potential to undergo several enhancements and advancements to further improve the learning experience. Here are some possible future enhancements for LMS:</w:t>
      </w:r>
    </w:p>
    <w:p w14:paraId="5812A85D"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Artificial Intelligence (AI) Integration: AI can play a significant role in the LMS by personalizing learning paths based on individual learner's needs, preferences, and performance. AI algorithms can analyze data to provide adaptive learning recommendations, automated feedback, and intelligent tutoring.</w:t>
      </w:r>
    </w:p>
    <w:p w14:paraId="5ED1DDD6"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Gamification Elements: Adding gamification elements such as badges, leaderboards, and rewards can enhance learner engagement and motivation. Gamified LMS interfaces can make the learning experience more interactive, enjoyable, and competitive.</w:t>
      </w:r>
    </w:p>
    <w:p w14:paraId="343843B8"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Virtual Reality (VR) and Augmented Reality (AR): Incorporating VR and AR technologies into LMS can create immersive and interactive learning experiences. Learners can explore virtual environments, conduct simulated experiments, and engage in realistic scenarios that enhance understanding and retention of knowledge.</w:t>
      </w:r>
    </w:p>
    <w:p w14:paraId="6D8AAFAD"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Mobile Learning: Mobile devices are becoming increasingly prevalent, and LMS should be optimized for seamless access and usability on smartphones and tablets. Mobile learning apps can enable learners to access course materials, participate in discussions, and complete assignments on the go.</w:t>
      </w:r>
    </w:p>
    <w:p w14:paraId="7C8264C6"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lastRenderedPageBreak/>
        <w:t>Social Learning and Collaboration: Future LMS can emphasize social learning by integrating features like social media-like interfaces, discussion boards, and group projects. Collaborative tools can facilitate peer-to-peer learning, knowledge sharing, and teamwork.</w:t>
      </w:r>
    </w:p>
    <w:p w14:paraId="3160F38C"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Data Analytics and Learning Analytics: Advanced data analytics and learning analytics can provide valuable insights into learner behavior, performance patterns, and areas for improvement. LMS can leverage this data to personalize learning experiences, identify at-risk learners, and optimize course design.</w:t>
      </w:r>
    </w:p>
    <w:p w14:paraId="6F6BFFD3"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Microlearning and Bite-sized Content: Short, bite-sized learning modules can be incorporated into LMS, allowing learners to consume content in small, easily digestible portions. Microlearning can improve knowledge retention and accommodate learners' busy schedules.</w:t>
      </w:r>
    </w:p>
    <w:p w14:paraId="1D4223D0"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Personal Learning Assistants: LMS can integrate virtual personal learning assistants that provide on-demand support, answer queries, and guide learners through their learning journey. These assistants can use natural language processing and AI technologies to provide personalized assistance.</w:t>
      </w:r>
    </w:p>
    <w:p w14:paraId="0D64943E"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Blockchain Integration: Blockchain technology can enhance the security, authenticity, and verifiability of certifications and credentials issued through the LMS. By leveraging blockchain, LMS can create immutable records of achievements and enhance the credibility of learner achievements.</w:t>
      </w:r>
    </w:p>
    <w:p w14:paraId="6697D268"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Multilingual Support and Accessibility: Future LMS should strive to support multiple languages and provide accessibility features for learners with disabilities. This inclusivity ensures that learners from diverse backgrounds can access and benefit from the learning materials.</w:t>
      </w:r>
    </w:p>
    <w:p w14:paraId="696FCF59" w14:textId="77777777" w:rsidR="00075CA9" w:rsidRPr="00075CA9" w:rsidRDefault="00075CA9" w:rsidP="00075CA9">
      <w:pPr>
        <w:spacing w:line="360" w:lineRule="auto"/>
        <w:jc w:val="both"/>
        <w:rPr>
          <w:rFonts w:ascii="Times New Roman" w:hAnsi="Times New Roman" w:cs="Times New Roman"/>
          <w:sz w:val="24"/>
          <w:szCs w:val="24"/>
        </w:rPr>
      </w:pPr>
      <w:r w:rsidRPr="00075CA9">
        <w:rPr>
          <w:rFonts w:ascii="Times New Roman" w:hAnsi="Times New Roman" w:cs="Times New Roman"/>
          <w:sz w:val="24"/>
          <w:szCs w:val="24"/>
        </w:rPr>
        <w:t>These enhancements have the potential to transform the learning experience and make LMS more adaptable, engaging, and effective in meeting the needs of learners in the future.</w:t>
      </w:r>
    </w:p>
    <w:p w14:paraId="6AB95101" w14:textId="77777777" w:rsidR="003452E0" w:rsidRDefault="003452E0" w:rsidP="003452E0">
      <w:pPr>
        <w:spacing w:line="360" w:lineRule="auto"/>
        <w:jc w:val="center"/>
      </w:pPr>
      <w:r>
        <w:rPr>
          <w:rFonts w:ascii="Times New Roman" w:hAnsi="Times New Roman" w:cs="Times New Roman"/>
          <w:b/>
          <w:sz w:val="28"/>
        </w:rPr>
        <w:t>11.REFERANCES</w:t>
      </w:r>
    </w:p>
    <w:p w14:paraId="577F15E6" w14:textId="77777777" w:rsidR="00F03701" w:rsidRDefault="00F03701" w:rsidP="003452E0">
      <w:pPr>
        <w:pStyle w:val="NormalWeb"/>
        <w:shd w:val="clear" w:color="auto" w:fill="FFFFFF"/>
        <w:spacing w:before="0" w:beforeAutospacing="0" w:after="375" w:afterAutospacing="0" w:line="360" w:lineRule="auto"/>
        <w:jc w:val="both"/>
      </w:pPr>
      <w:r>
        <w:t>[1] Wen-xin, Li, and G. U. O. Wei. "Peking University Oneline Judge and Its Applications [J]." Journal of Changchun Post and Telecommunication Institute S 2 (2005).</w:t>
      </w:r>
    </w:p>
    <w:p w14:paraId="33136D6C" w14:textId="77777777" w:rsidR="00F03701" w:rsidRDefault="00F03701" w:rsidP="003452E0">
      <w:pPr>
        <w:pStyle w:val="NormalWeb"/>
        <w:shd w:val="clear" w:color="auto" w:fill="FFFFFF"/>
        <w:spacing w:before="0" w:beforeAutospacing="0" w:after="375" w:afterAutospacing="0" w:line="360" w:lineRule="auto"/>
        <w:jc w:val="both"/>
      </w:pPr>
      <w:r>
        <w:lastRenderedPageBreak/>
        <w:t xml:space="preserve"> [2] Kurnia, Andy, Andrew Lim, and Brenda Cheang. "Online judge." Computers &amp; Education 36.4 (2001): 299-315.</w:t>
      </w:r>
    </w:p>
    <w:p w14:paraId="082FEA24" w14:textId="77777777" w:rsidR="00F03701" w:rsidRDefault="00F03701" w:rsidP="003452E0">
      <w:pPr>
        <w:pStyle w:val="NormalWeb"/>
        <w:shd w:val="clear" w:color="auto" w:fill="FFFFFF"/>
        <w:spacing w:before="0" w:beforeAutospacing="0" w:after="375" w:afterAutospacing="0" w:line="360" w:lineRule="auto"/>
        <w:jc w:val="both"/>
      </w:pPr>
      <w:r>
        <w:t xml:space="preserve"> [3] Cheang, Brenda, et al. "On automated grading of programming assignments in an academic institution." Computers &amp; Education 41.2 (2003): 121-131.</w:t>
      </w:r>
    </w:p>
    <w:p w14:paraId="0163C542" w14:textId="77777777" w:rsidR="00F03701" w:rsidRDefault="00F03701" w:rsidP="003452E0">
      <w:pPr>
        <w:pStyle w:val="NormalWeb"/>
        <w:shd w:val="clear" w:color="auto" w:fill="FFFFFF"/>
        <w:spacing w:before="0" w:beforeAutospacing="0" w:after="375" w:afterAutospacing="0" w:line="360" w:lineRule="auto"/>
        <w:jc w:val="both"/>
      </w:pPr>
      <w:r>
        <w:t xml:space="preserve"> [4] Kosowski, Adrian, Michał Małafiejski, and Tomasz Noiński. "Application of an online judge &amp; contester system in academic tuition." Advances in Web Based Learning–ICWL 2007. Springer Berlin Heidelberg, 2008. 343-354.</w:t>
      </w:r>
    </w:p>
    <w:p w14:paraId="0519B79F" w14:textId="77777777" w:rsidR="00F03701" w:rsidRDefault="00F03701" w:rsidP="003452E0">
      <w:pPr>
        <w:pStyle w:val="NormalWeb"/>
        <w:shd w:val="clear" w:color="auto" w:fill="FFFFFF"/>
        <w:spacing w:before="0" w:beforeAutospacing="0" w:after="375" w:afterAutospacing="0" w:line="360" w:lineRule="auto"/>
        <w:jc w:val="both"/>
      </w:pPr>
      <w:r>
        <w:t xml:space="preserve"> [5] Lee, James B., and Brent Ware. Open Source Web Development with LAMP: Using Linux, Apache, MySQL, Perl, and PHP. Addison-Wesley Professional, 2003.</w:t>
      </w:r>
    </w:p>
    <w:p w14:paraId="6BE9D639" w14:textId="77777777" w:rsidR="00F03701" w:rsidRDefault="00F03701" w:rsidP="003452E0">
      <w:pPr>
        <w:pStyle w:val="NormalWeb"/>
        <w:shd w:val="clear" w:color="auto" w:fill="FFFFFF"/>
        <w:spacing w:before="0" w:beforeAutospacing="0" w:after="375" w:afterAutospacing="0" w:line="360" w:lineRule="auto"/>
        <w:jc w:val="both"/>
      </w:pPr>
      <w:r>
        <w:t xml:space="preserve"> [6] Griffith, Arthur. GCC: the complete reference. McGraw-Hill, Inc., 2002.</w:t>
      </w:r>
    </w:p>
    <w:p w14:paraId="692B7EBF" w14:textId="46A61113" w:rsidR="003452E0" w:rsidRDefault="00F03701" w:rsidP="003452E0">
      <w:pPr>
        <w:pStyle w:val="NormalWeb"/>
        <w:shd w:val="clear" w:color="auto" w:fill="FFFFFF"/>
        <w:spacing w:before="0" w:beforeAutospacing="0" w:after="375" w:afterAutospacing="0" w:line="360" w:lineRule="auto"/>
        <w:jc w:val="both"/>
      </w:pPr>
      <w:r>
        <w:t xml:space="preserve"> [7] Bray, Tim, et al. "Extensible markup language (XML)." World Wide Web Journal 2.4 (1997): 27-66.</w:t>
      </w:r>
    </w:p>
    <w:p w14:paraId="72F177FC" w14:textId="7369C21F" w:rsidR="00F03701" w:rsidRPr="00F03701" w:rsidRDefault="00F03701" w:rsidP="00F03701">
      <w:pPr>
        <w:spacing w:line="360" w:lineRule="auto"/>
        <w:jc w:val="both"/>
        <w:rPr>
          <w:rFonts w:ascii="Times New Roman" w:hAnsi="Times New Roman" w:cs="Times New Roman"/>
          <w:sz w:val="24"/>
          <w:szCs w:val="24"/>
        </w:rPr>
      </w:pPr>
      <w:r w:rsidRPr="00F03701">
        <w:rPr>
          <w:rFonts w:ascii="Times New Roman" w:hAnsi="Times New Roman" w:cs="Times New Roman"/>
          <w:sz w:val="24"/>
          <w:szCs w:val="24"/>
        </w:rPr>
        <w:t>[8] "Learning management systems: An overview and comparative analysis" by Katherine Li and Richard Lalancette (2015)</w:t>
      </w:r>
    </w:p>
    <w:p w14:paraId="3494F05D" w14:textId="3B45083B" w:rsidR="00F03701" w:rsidRPr="00F03701" w:rsidRDefault="00F03701" w:rsidP="00F03701">
      <w:pPr>
        <w:spacing w:line="360" w:lineRule="auto"/>
        <w:jc w:val="both"/>
        <w:rPr>
          <w:rFonts w:ascii="Times New Roman" w:hAnsi="Times New Roman" w:cs="Times New Roman"/>
          <w:sz w:val="24"/>
          <w:szCs w:val="24"/>
        </w:rPr>
      </w:pPr>
      <w:r w:rsidRPr="00F03701">
        <w:rPr>
          <w:rFonts w:ascii="Times New Roman" w:hAnsi="Times New Roman" w:cs="Times New Roman"/>
          <w:sz w:val="24"/>
          <w:szCs w:val="24"/>
        </w:rPr>
        <w:t>[9] "Evaluating learning management system success" by Abdul Rahman Ahlan et al. (2014).</w:t>
      </w:r>
    </w:p>
    <w:p w14:paraId="50D5F654" w14:textId="0A5F7F7F" w:rsidR="00F03701" w:rsidRPr="00F03701" w:rsidRDefault="00F03701" w:rsidP="00F03701">
      <w:pPr>
        <w:spacing w:line="360" w:lineRule="auto"/>
        <w:jc w:val="both"/>
        <w:rPr>
          <w:rFonts w:ascii="Times New Roman" w:hAnsi="Times New Roman" w:cs="Times New Roman"/>
          <w:sz w:val="24"/>
          <w:szCs w:val="24"/>
        </w:rPr>
      </w:pPr>
      <w:r w:rsidRPr="00F03701">
        <w:rPr>
          <w:rFonts w:ascii="Times New Roman" w:hAnsi="Times New Roman" w:cs="Times New Roman"/>
          <w:sz w:val="24"/>
          <w:szCs w:val="24"/>
        </w:rPr>
        <w:t>[10] "A systematic review of the literature on learning management system adoption: An overview of barriers and enablers" by Sahan Bulathwela et al. (2019).</w:t>
      </w:r>
    </w:p>
    <w:p w14:paraId="651F0AE2" w14:textId="77777777" w:rsidR="00F03701" w:rsidRDefault="00F03701" w:rsidP="003452E0">
      <w:pPr>
        <w:pStyle w:val="NormalWeb"/>
        <w:shd w:val="clear" w:color="auto" w:fill="FFFFFF"/>
        <w:spacing w:before="0" w:beforeAutospacing="0" w:after="375" w:afterAutospacing="0" w:line="360" w:lineRule="auto"/>
        <w:jc w:val="both"/>
        <w:rPr>
          <w:bCs/>
        </w:rPr>
      </w:pPr>
    </w:p>
    <w:p w14:paraId="44AA607E" w14:textId="77777777" w:rsidR="003452E0" w:rsidRDefault="003452E0" w:rsidP="003452E0">
      <w:pPr>
        <w:pStyle w:val="NormalWeb"/>
        <w:shd w:val="clear" w:color="auto" w:fill="FFFFFF"/>
        <w:spacing w:before="0" w:beforeAutospacing="0" w:after="375" w:afterAutospacing="0" w:line="360" w:lineRule="auto"/>
        <w:jc w:val="both"/>
        <w:rPr>
          <w:bCs/>
          <w:sz w:val="28"/>
        </w:rPr>
      </w:pPr>
    </w:p>
    <w:p w14:paraId="5744AC52" w14:textId="77777777" w:rsidR="003452E0" w:rsidRDefault="003452E0" w:rsidP="003452E0">
      <w:pPr>
        <w:pStyle w:val="NormalWeb"/>
        <w:shd w:val="clear" w:color="auto" w:fill="FFFFFF"/>
        <w:spacing w:before="0" w:beforeAutospacing="0" w:after="375" w:afterAutospacing="0" w:line="360" w:lineRule="auto"/>
        <w:jc w:val="both"/>
        <w:rPr>
          <w:bCs/>
        </w:rPr>
      </w:pPr>
    </w:p>
    <w:p w14:paraId="0093AADF" w14:textId="77777777" w:rsidR="003452E0" w:rsidRDefault="003452E0" w:rsidP="003452E0">
      <w:pPr>
        <w:pStyle w:val="NormalWeb"/>
        <w:shd w:val="clear" w:color="auto" w:fill="FFFFFF"/>
        <w:spacing w:before="0" w:beforeAutospacing="0" w:after="375" w:afterAutospacing="0" w:line="360" w:lineRule="auto"/>
        <w:jc w:val="both"/>
        <w:rPr>
          <w:bCs/>
        </w:rPr>
      </w:pPr>
    </w:p>
    <w:p w14:paraId="3C0EE1C3" w14:textId="77777777" w:rsidR="003452E0" w:rsidRDefault="003452E0" w:rsidP="003452E0">
      <w:pPr>
        <w:pStyle w:val="NormalWeb"/>
        <w:shd w:val="clear" w:color="auto" w:fill="FFFFFF"/>
        <w:spacing w:before="0" w:beforeAutospacing="0" w:after="375" w:afterAutospacing="0" w:line="360" w:lineRule="auto"/>
        <w:jc w:val="both"/>
        <w:rPr>
          <w:bCs/>
        </w:rPr>
      </w:pPr>
    </w:p>
    <w:p w14:paraId="21F7CAE3" w14:textId="77777777" w:rsidR="003452E0" w:rsidRDefault="003452E0" w:rsidP="003452E0">
      <w:pPr>
        <w:pStyle w:val="NormalWeb"/>
        <w:shd w:val="clear" w:color="auto" w:fill="FFFFFF"/>
        <w:spacing w:before="0" w:beforeAutospacing="0" w:after="375" w:afterAutospacing="0" w:line="360" w:lineRule="auto"/>
        <w:jc w:val="both"/>
        <w:rPr>
          <w:bCs/>
        </w:rPr>
      </w:pPr>
    </w:p>
    <w:p w14:paraId="3A2F2BA0" w14:textId="77777777" w:rsidR="003452E0" w:rsidRDefault="003452E0" w:rsidP="003452E0"/>
    <w:p w14:paraId="66D8F87C" w14:textId="4BA3C99B" w:rsidR="00B45CB6" w:rsidRPr="00CD694A" w:rsidRDefault="00B45CB6" w:rsidP="00CB65D4">
      <w:pPr>
        <w:jc w:val="both"/>
        <w:rPr>
          <w:rFonts w:ascii="Times New Roman" w:hAnsi="Times New Roman" w:cs="Times New Roman"/>
          <w:sz w:val="28"/>
          <w:szCs w:val="28"/>
        </w:rPr>
      </w:pPr>
    </w:p>
    <w:sectPr w:rsidR="00B45CB6" w:rsidRPr="00CD694A" w:rsidSect="00C17D22">
      <w:headerReference w:type="default" r:id="rId90"/>
      <w:footerReference w:type="default" r:id="rId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BED427" w14:textId="77777777" w:rsidR="001368D0" w:rsidRDefault="001368D0">
      <w:pPr>
        <w:spacing w:line="240" w:lineRule="auto"/>
      </w:pPr>
      <w:r>
        <w:separator/>
      </w:r>
    </w:p>
  </w:endnote>
  <w:endnote w:type="continuationSeparator" w:id="0">
    <w:p w14:paraId="3DFDA0FB" w14:textId="77777777" w:rsidR="001368D0" w:rsidRDefault="001368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CBD15"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38BE90DE"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01C85E02" w14:textId="77777777" w:rsidR="00B45CB6" w:rsidRDefault="00B45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DEC432" w14:textId="77777777" w:rsidR="001368D0" w:rsidRDefault="001368D0">
      <w:pPr>
        <w:spacing w:after="0"/>
      </w:pPr>
      <w:r>
        <w:separator/>
      </w:r>
    </w:p>
  </w:footnote>
  <w:footnote w:type="continuationSeparator" w:id="0">
    <w:p w14:paraId="075EF110" w14:textId="77777777" w:rsidR="001368D0" w:rsidRDefault="001368D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12AD" w14:textId="77777777" w:rsidR="00B45CB6" w:rsidRDefault="00000000">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0CDB3670" wp14:editId="50C430DE">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2A1E4B25" w14:textId="77777777" w:rsidR="00B45CB6" w:rsidRDefault="00000000">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 xml:space="preserve">Technology: </w:t>
    </w:r>
    <w:r w:rsidR="00F45B02">
      <w:rPr>
        <w:rFonts w:ascii="Times New Roman" w:eastAsia="Calibri" w:hAnsi="Times New Roman"/>
        <w:b/>
        <w:sz w:val="24"/>
        <w:szCs w:val="24"/>
      </w:rPr>
      <w:t>JAVA</w:t>
    </w:r>
  </w:p>
  <w:p w14:paraId="67358B2D" w14:textId="77777777" w:rsidR="00F45B02" w:rsidRDefault="00F45B02">
    <w:pPr>
      <w:pStyle w:val="Header"/>
      <w:jc w:val="center"/>
      <w:rPr>
        <w:rFonts w:ascii="Times New Roman" w:eastAsia="Calibri" w:hAnsi="Times New Roman"/>
        <w:b/>
        <w:sz w:val="24"/>
        <w:szCs w:val="24"/>
      </w:rPr>
    </w:pPr>
  </w:p>
  <w:p w14:paraId="0C293B28" w14:textId="77777777" w:rsidR="00B45CB6" w:rsidRDefault="00B45C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0C2349C"/>
    <w:multiLevelType w:val="multilevel"/>
    <w:tmpl w:val="0806510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0E219EE"/>
    <w:multiLevelType w:val="hybridMultilevel"/>
    <w:tmpl w:val="094E495E"/>
    <w:lvl w:ilvl="0" w:tplc="237CD1BA">
      <w:start w:val="1"/>
      <w:numFmt w:val="bullet"/>
      <w:lvlText w:val=""/>
      <w:lvlJc w:val="left"/>
      <w:pPr>
        <w:tabs>
          <w:tab w:val="num" w:pos="720"/>
        </w:tabs>
        <w:ind w:left="720" w:hanging="360"/>
      </w:pPr>
      <w:rPr>
        <w:rFonts w:ascii="Wingdings" w:hAnsi="Wingdings" w:hint="default"/>
      </w:rPr>
    </w:lvl>
    <w:lvl w:ilvl="1" w:tplc="4A4821A2" w:tentative="1">
      <w:start w:val="1"/>
      <w:numFmt w:val="bullet"/>
      <w:lvlText w:val=""/>
      <w:lvlJc w:val="left"/>
      <w:pPr>
        <w:tabs>
          <w:tab w:val="num" w:pos="1440"/>
        </w:tabs>
        <w:ind w:left="1440" w:hanging="360"/>
      </w:pPr>
      <w:rPr>
        <w:rFonts w:ascii="Wingdings" w:hAnsi="Wingdings" w:hint="default"/>
      </w:rPr>
    </w:lvl>
    <w:lvl w:ilvl="2" w:tplc="BF1AEA94" w:tentative="1">
      <w:start w:val="1"/>
      <w:numFmt w:val="bullet"/>
      <w:lvlText w:val=""/>
      <w:lvlJc w:val="left"/>
      <w:pPr>
        <w:tabs>
          <w:tab w:val="num" w:pos="2160"/>
        </w:tabs>
        <w:ind w:left="2160" w:hanging="360"/>
      </w:pPr>
      <w:rPr>
        <w:rFonts w:ascii="Wingdings" w:hAnsi="Wingdings" w:hint="default"/>
      </w:rPr>
    </w:lvl>
    <w:lvl w:ilvl="3" w:tplc="BDF01EAA" w:tentative="1">
      <w:start w:val="1"/>
      <w:numFmt w:val="bullet"/>
      <w:lvlText w:val=""/>
      <w:lvlJc w:val="left"/>
      <w:pPr>
        <w:tabs>
          <w:tab w:val="num" w:pos="2880"/>
        </w:tabs>
        <w:ind w:left="2880" w:hanging="360"/>
      </w:pPr>
      <w:rPr>
        <w:rFonts w:ascii="Wingdings" w:hAnsi="Wingdings" w:hint="default"/>
      </w:rPr>
    </w:lvl>
    <w:lvl w:ilvl="4" w:tplc="AFEC92B0" w:tentative="1">
      <w:start w:val="1"/>
      <w:numFmt w:val="bullet"/>
      <w:lvlText w:val=""/>
      <w:lvlJc w:val="left"/>
      <w:pPr>
        <w:tabs>
          <w:tab w:val="num" w:pos="3600"/>
        </w:tabs>
        <w:ind w:left="3600" w:hanging="360"/>
      </w:pPr>
      <w:rPr>
        <w:rFonts w:ascii="Wingdings" w:hAnsi="Wingdings" w:hint="default"/>
      </w:rPr>
    </w:lvl>
    <w:lvl w:ilvl="5" w:tplc="E4680FDA" w:tentative="1">
      <w:start w:val="1"/>
      <w:numFmt w:val="bullet"/>
      <w:lvlText w:val=""/>
      <w:lvlJc w:val="left"/>
      <w:pPr>
        <w:tabs>
          <w:tab w:val="num" w:pos="4320"/>
        </w:tabs>
        <w:ind w:left="4320" w:hanging="360"/>
      </w:pPr>
      <w:rPr>
        <w:rFonts w:ascii="Wingdings" w:hAnsi="Wingdings" w:hint="default"/>
      </w:rPr>
    </w:lvl>
    <w:lvl w:ilvl="6" w:tplc="6A163694" w:tentative="1">
      <w:start w:val="1"/>
      <w:numFmt w:val="bullet"/>
      <w:lvlText w:val=""/>
      <w:lvlJc w:val="left"/>
      <w:pPr>
        <w:tabs>
          <w:tab w:val="num" w:pos="5040"/>
        </w:tabs>
        <w:ind w:left="5040" w:hanging="360"/>
      </w:pPr>
      <w:rPr>
        <w:rFonts w:ascii="Wingdings" w:hAnsi="Wingdings" w:hint="default"/>
      </w:rPr>
    </w:lvl>
    <w:lvl w:ilvl="7" w:tplc="35BE24FE" w:tentative="1">
      <w:start w:val="1"/>
      <w:numFmt w:val="bullet"/>
      <w:lvlText w:val=""/>
      <w:lvlJc w:val="left"/>
      <w:pPr>
        <w:tabs>
          <w:tab w:val="num" w:pos="5760"/>
        </w:tabs>
        <w:ind w:left="5760" w:hanging="360"/>
      </w:pPr>
      <w:rPr>
        <w:rFonts w:ascii="Wingdings" w:hAnsi="Wingdings" w:hint="default"/>
      </w:rPr>
    </w:lvl>
    <w:lvl w:ilvl="8" w:tplc="85B04356"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00E87026"/>
    <w:multiLevelType w:val="multilevel"/>
    <w:tmpl w:val="53F68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6D837C5"/>
    <w:multiLevelType w:val="hybridMultilevel"/>
    <w:tmpl w:val="9D5C4A10"/>
    <w:lvl w:ilvl="0" w:tplc="40090001">
      <w:start w:val="1"/>
      <w:numFmt w:val="bullet"/>
      <w:lvlText w:val=""/>
      <w:lvlJc w:val="left"/>
      <w:pPr>
        <w:ind w:left="3600" w:hanging="360"/>
      </w:pPr>
      <w:rPr>
        <w:rFonts w:ascii="Symbol" w:hAnsi="Symbol" w:hint="default"/>
      </w:rPr>
    </w:lvl>
    <w:lvl w:ilvl="1" w:tplc="40090003">
      <w:start w:val="1"/>
      <w:numFmt w:val="bullet"/>
      <w:lvlText w:val="o"/>
      <w:lvlJc w:val="left"/>
      <w:pPr>
        <w:ind w:left="4320" w:hanging="360"/>
      </w:pPr>
      <w:rPr>
        <w:rFonts w:ascii="Courier New" w:hAnsi="Courier New" w:cs="Courier New" w:hint="default"/>
      </w:rPr>
    </w:lvl>
    <w:lvl w:ilvl="2" w:tplc="40090005">
      <w:start w:val="1"/>
      <w:numFmt w:val="bullet"/>
      <w:lvlText w:val=""/>
      <w:lvlJc w:val="left"/>
      <w:pPr>
        <w:ind w:left="5040" w:hanging="360"/>
      </w:pPr>
      <w:rPr>
        <w:rFonts w:ascii="Wingdings" w:hAnsi="Wingdings" w:hint="default"/>
      </w:rPr>
    </w:lvl>
    <w:lvl w:ilvl="3" w:tplc="40090001">
      <w:start w:val="1"/>
      <w:numFmt w:val="bullet"/>
      <w:lvlText w:val=""/>
      <w:lvlJc w:val="left"/>
      <w:pPr>
        <w:ind w:left="5760" w:hanging="360"/>
      </w:pPr>
      <w:rPr>
        <w:rFonts w:ascii="Symbol" w:hAnsi="Symbol" w:hint="default"/>
      </w:rPr>
    </w:lvl>
    <w:lvl w:ilvl="4" w:tplc="40090003">
      <w:start w:val="1"/>
      <w:numFmt w:val="bullet"/>
      <w:lvlText w:val="o"/>
      <w:lvlJc w:val="left"/>
      <w:pPr>
        <w:ind w:left="6480" w:hanging="360"/>
      </w:pPr>
      <w:rPr>
        <w:rFonts w:ascii="Courier New" w:hAnsi="Courier New" w:cs="Courier New" w:hint="default"/>
      </w:rPr>
    </w:lvl>
    <w:lvl w:ilvl="5" w:tplc="40090005">
      <w:start w:val="1"/>
      <w:numFmt w:val="bullet"/>
      <w:lvlText w:val=""/>
      <w:lvlJc w:val="left"/>
      <w:pPr>
        <w:ind w:left="7200" w:hanging="360"/>
      </w:pPr>
      <w:rPr>
        <w:rFonts w:ascii="Wingdings" w:hAnsi="Wingdings" w:hint="default"/>
      </w:rPr>
    </w:lvl>
    <w:lvl w:ilvl="6" w:tplc="40090001">
      <w:start w:val="1"/>
      <w:numFmt w:val="bullet"/>
      <w:lvlText w:val=""/>
      <w:lvlJc w:val="left"/>
      <w:pPr>
        <w:ind w:left="7920" w:hanging="360"/>
      </w:pPr>
      <w:rPr>
        <w:rFonts w:ascii="Symbol" w:hAnsi="Symbol" w:hint="default"/>
      </w:rPr>
    </w:lvl>
    <w:lvl w:ilvl="7" w:tplc="40090003">
      <w:start w:val="1"/>
      <w:numFmt w:val="bullet"/>
      <w:lvlText w:val="o"/>
      <w:lvlJc w:val="left"/>
      <w:pPr>
        <w:ind w:left="8640" w:hanging="360"/>
      </w:pPr>
      <w:rPr>
        <w:rFonts w:ascii="Courier New" w:hAnsi="Courier New" w:cs="Courier New" w:hint="default"/>
      </w:rPr>
    </w:lvl>
    <w:lvl w:ilvl="8" w:tplc="40090005">
      <w:start w:val="1"/>
      <w:numFmt w:val="bullet"/>
      <w:lvlText w:val=""/>
      <w:lvlJc w:val="left"/>
      <w:pPr>
        <w:ind w:left="9360" w:hanging="360"/>
      </w:pPr>
      <w:rPr>
        <w:rFonts w:ascii="Wingdings" w:hAnsi="Wingdings" w:hint="default"/>
      </w:rPr>
    </w:lvl>
  </w:abstractNum>
  <w:abstractNum w:abstractNumId="5"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8"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16A915D9"/>
    <w:multiLevelType w:val="hybridMultilevel"/>
    <w:tmpl w:val="9FDC630E"/>
    <w:lvl w:ilvl="0" w:tplc="93F2496C">
      <w:start w:val="1"/>
      <w:numFmt w:val="decimal"/>
      <w:lvlText w:val="%1."/>
      <w:lvlJc w:val="left"/>
      <w:pPr>
        <w:tabs>
          <w:tab w:val="num" w:pos="720"/>
        </w:tabs>
        <w:ind w:left="720" w:hanging="360"/>
      </w:pPr>
    </w:lvl>
    <w:lvl w:ilvl="1" w:tplc="1EB6B73A" w:tentative="1">
      <w:start w:val="1"/>
      <w:numFmt w:val="decimal"/>
      <w:lvlText w:val="%2."/>
      <w:lvlJc w:val="left"/>
      <w:pPr>
        <w:tabs>
          <w:tab w:val="num" w:pos="1440"/>
        </w:tabs>
        <w:ind w:left="1440" w:hanging="360"/>
      </w:pPr>
    </w:lvl>
    <w:lvl w:ilvl="2" w:tplc="DF0E9532" w:tentative="1">
      <w:start w:val="1"/>
      <w:numFmt w:val="decimal"/>
      <w:lvlText w:val="%3."/>
      <w:lvlJc w:val="left"/>
      <w:pPr>
        <w:tabs>
          <w:tab w:val="num" w:pos="2160"/>
        </w:tabs>
        <w:ind w:left="2160" w:hanging="360"/>
      </w:pPr>
    </w:lvl>
    <w:lvl w:ilvl="3" w:tplc="14322EC2" w:tentative="1">
      <w:start w:val="1"/>
      <w:numFmt w:val="decimal"/>
      <w:lvlText w:val="%4."/>
      <w:lvlJc w:val="left"/>
      <w:pPr>
        <w:tabs>
          <w:tab w:val="num" w:pos="2880"/>
        </w:tabs>
        <w:ind w:left="2880" w:hanging="360"/>
      </w:pPr>
    </w:lvl>
    <w:lvl w:ilvl="4" w:tplc="4AE25290" w:tentative="1">
      <w:start w:val="1"/>
      <w:numFmt w:val="decimal"/>
      <w:lvlText w:val="%5."/>
      <w:lvlJc w:val="left"/>
      <w:pPr>
        <w:tabs>
          <w:tab w:val="num" w:pos="3600"/>
        </w:tabs>
        <w:ind w:left="3600" w:hanging="360"/>
      </w:pPr>
    </w:lvl>
    <w:lvl w:ilvl="5" w:tplc="E0466534" w:tentative="1">
      <w:start w:val="1"/>
      <w:numFmt w:val="decimal"/>
      <w:lvlText w:val="%6."/>
      <w:lvlJc w:val="left"/>
      <w:pPr>
        <w:tabs>
          <w:tab w:val="num" w:pos="4320"/>
        </w:tabs>
        <w:ind w:left="4320" w:hanging="360"/>
      </w:pPr>
    </w:lvl>
    <w:lvl w:ilvl="6" w:tplc="1A68578C" w:tentative="1">
      <w:start w:val="1"/>
      <w:numFmt w:val="decimal"/>
      <w:lvlText w:val="%7."/>
      <w:lvlJc w:val="left"/>
      <w:pPr>
        <w:tabs>
          <w:tab w:val="num" w:pos="5040"/>
        </w:tabs>
        <w:ind w:left="5040" w:hanging="360"/>
      </w:pPr>
    </w:lvl>
    <w:lvl w:ilvl="7" w:tplc="FA9AA5AA" w:tentative="1">
      <w:start w:val="1"/>
      <w:numFmt w:val="decimal"/>
      <w:lvlText w:val="%8."/>
      <w:lvlJc w:val="left"/>
      <w:pPr>
        <w:tabs>
          <w:tab w:val="num" w:pos="5760"/>
        </w:tabs>
        <w:ind w:left="5760" w:hanging="360"/>
      </w:pPr>
    </w:lvl>
    <w:lvl w:ilvl="8" w:tplc="19B0C6D2" w:tentative="1">
      <w:start w:val="1"/>
      <w:numFmt w:val="decimal"/>
      <w:lvlText w:val="%9."/>
      <w:lvlJc w:val="left"/>
      <w:pPr>
        <w:tabs>
          <w:tab w:val="num" w:pos="6480"/>
        </w:tabs>
        <w:ind w:left="6480" w:hanging="360"/>
      </w:pPr>
    </w:lvl>
  </w:abstractNum>
  <w:abstractNum w:abstractNumId="10" w15:restartNumberingAfterBreak="0">
    <w:nsid w:val="19021885"/>
    <w:multiLevelType w:val="hybridMultilevel"/>
    <w:tmpl w:val="A8FEA368"/>
    <w:lvl w:ilvl="0" w:tplc="4FAAC4DC">
      <w:start w:val="1"/>
      <w:numFmt w:val="bullet"/>
      <w:lvlText w:val=""/>
      <w:lvlJc w:val="left"/>
      <w:pPr>
        <w:tabs>
          <w:tab w:val="num" w:pos="720"/>
        </w:tabs>
        <w:ind w:left="720" w:hanging="360"/>
      </w:pPr>
      <w:rPr>
        <w:rFonts w:ascii="Wingdings" w:hAnsi="Wingdings" w:hint="default"/>
      </w:rPr>
    </w:lvl>
    <w:lvl w:ilvl="1" w:tplc="DAF2EFB4" w:tentative="1">
      <w:start w:val="1"/>
      <w:numFmt w:val="bullet"/>
      <w:lvlText w:val=""/>
      <w:lvlJc w:val="left"/>
      <w:pPr>
        <w:tabs>
          <w:tab w:val="num" w:pos="1440"/>
        </w:tabs>
        <w:ind w:left="1440" w:hanging="360"/>
      </w:pPr>
      <w:rPr>
        <w:rFonts w:ascii="Wingdings" w:hAnsi="Wingdings" w:hint="default"/>
      </w:rPr>
    </w:lvl>
    <w:lvl w:ilvl="2" w:tplc="59884CF0" w:tentative="1">
      <w:start w:val="1"/>
      <w:numFmt w:val="bullet"/>
      <w:lvlText w:val=""/>
      <w:lvlJc w:val="left"/>
      <w:pPr>
        <w:tabs>
          <w:tab w:val="num" w:pos="2160"/>
        </w:tabs>
        <w:ind w:left="2160" w:hanging="360"/>
      </w:pPr>
      <w:rPr>
        <w:rFonts w:ascii="Wingdings" w:hAnsi="Wingdings" w:hint="default"/>
      </w:rPr>
    </w:lvl>
    <w:lvl w:ilvl="3" w:tplc="F99ED096" w:tentative="1">
      <w:start w:val="1"/>
      <w:numFmt w:val="bullet"/>
      <w:lvlText w:val=""/>
      <w:lvlJc w:val="left"/>
      <w:pPr>
        <w:tabs>
          <w:tab w:val="num" w:pos="2880"/>
        </w:tabs>
        <w:ind w:left="2880" w:hanging="360"/>
      </w:pPr>
      <w:rPr>
        <w:rFonts w:ascii="Wingdings" w:hAnsi="Wingdings" w:hint="default"/>
      </w:rPr>
    </w:lvl>
    <w:lvl w:ilvl="4" w:tplc="B5EA7756" w:tentative="1">
      <w:start w:val="1"/>
      <w:numFmt w:val="bullet"/>
      <w:lvlText w:val=""/>
      <w:lvlJc w:val="left"/>
      <w:pPr>
        <w:tabs>
          <w:tab w:val="num" w:pos="3600"/>
        </w:tabs>
        <w:ind w:left="3600" w:hanging="360"/>
      </w:pPr>
      <w:rPr>
        <w:rFonts w:ascii="Wingdings" w:hAnsi="Wingdings" w:hint="default"/>
      </w:rPr>
    </w:lvl>
    <w:lvl w:ilvl="5" w:tplc="A7E23AF6" w:tentative="1">
      <w:start w:val="1"/>
      <w:numFmt w:val="bullet"/>
      <w:lvlText w:val=""/>
      <w:lvlJc w:val="left"/>
      <w:pPr>
        <w:tabs>
          <w:tab w:val="num" w:pos="4320"/>
        </w:tabs>
        <w:ind w:left="4320" w:hanging="360"/>
      </w:pPr>
      <w:rPr>
        <w:rFonts w:ascii="Wingdings" w:hAnsi="Wingdings" w:hint="default"/>
      </w:rPr>
    </w:lvl>
    <w:lvl w:ilvl="6" w:tplc="5FD838C6" w:tentative="1">
      <w:start w:val="1"/>
      <w:numFmt w:val="bullet"/>
      <w:lvlText w:val=""/>
      <w:lvlJc w:val="left"/>
      <w:pPr>
        <w:tabs>
          <w:tab w:val="num" w:pos="5040"/>
        </w:tabs>
        <w:ind w:left="5040" w:hanging="360"/>
      </w:pPr>
      <w:rPr>
        <w:rFonts w:ascii="Wingdings" w:hAnsi="Wingdings" w:hint="default"/>
      </w:rPr>
    </w:lvl>
    <w:lvl w:ilvl="7" w:tplc="85209182" w:tentative="1">
      <w:start w:val="1"/>
      <w:numFmt w:val="bullet"/>
      <w:lvlText w:val=""/>
      <w:lvlJc w:val="left"/>
      <w:pPr>
        <w:tabs>
          <w:tab w:val="num" w:pos="5760"/>
        </w:tabs>
        <w:ind w:left="5760" w:hanging="360"/>
      </w:pPr>
      <w:rPr>
        <w:rFonts w:ascii="Wingdings" w:hAnsi="Wingdings" w:hint="default"/>
      </w:rPr>
    </w:lvl>
    <w:lvl w:ilvl="8" w:tplc="CC4C0F22"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9F926DB"/>
    <w:multiLevelType w:val="hybridMultilevel"/>
    <w:tmpl w:val="D7FA21B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1A5A2DA9"/>
    <w:multiLevelType w:val="multilevel"/>
    <w:tmpl w:val="CA883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5" w15:restartNumberingAfterBreak="0">
    <w:nsid w:val="1ECE0202"/>
    <w:multiLevelType w:val="multilevel"/>
    <w:tmpl w:val="8E3AEF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5C3E0F"/>
    <w:multiLevelType w:val="hybridMultilevel"/>
    <w:tmpl w:val="6A942BAA"/>
    <w:lvl w:ilvl="0" w:tplc="04090001">
      <w:numFmt w:val="decimal"/>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7" w15:restartNumberingAfterBreak="0">
    <w:nsid w:val="20BC720B"/>
    <w:multiLevelType w:val="multilevel"/>
    <w:tmpl w:val="CE22A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B6624E"/>
    <w:multiLevelType w:val="multilevel"/>
    <w:tmpl w:val="0652D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EA7F74"/>
    <w:multiLevelType w:val="multilevel"/>
    <w:tmpl w:val="D74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21" w15:restartNumberingAfterBreak="0">
    <w:nsid w:val="2CD81832"/>
    <w:multiLevelType w:val="hybridMultilevel"/>
    <w:tmpl w:val="ED7A15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4" w15:restartNumberingAfterBreak="0">
    <w:nsid w:val="359B3009"/>
    <w:multiLevelType w:val="hybridMultilevel"/>
    <w:tmpl w:val="2A9CE77A"/>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727014C"/>
    <w:multiLevelType w:val="hybridMultilevel"/>
    <w:tmpl w:val="C27E117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6" w15:restartNumberingAfterBreak="0">
    <w:nsid w:val="376559B9"/>
    <w:multiLevelType w:val="hybridMultilevel"/>
    <w:tmpl w:val="903E0B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28" w15:restartNumberingAfterBreak="0">
    <w:nsid w:val="3CB47426"/>
    <w:multiLevelType w:val="multilevel"/>
    <w:tmpl w:val="29FE6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1290B27"/>
    <w:multiLevelType w:val="hybridMultilevel"/>
    <w:tmpl w:val="085E64A8"/>
    <w:lvl w:ilvl="0" w:tplc="D7764C30">
      <w:start w:val="1"/>
      <w:numFmt w:val="bullet"/>
      <w:lvlText w:val=""/>
      <w:lvlJc w:val="left"/>
      <w:pPr>
        <w:tabs>
          <w:tab w:val="num" w:pos="720"/>
        </w:tabs>
        <w:ind w:left="720" w:hanging="360"/>
      </w:pPr>
      <w:rPr>
        <w:rFonts w:ascii="Wingdings" w:hAnsi="Wingdings" w:hint="default"/>
      </w:rPr>
    </w:lvl>
    <w:lvl w:ilvl="1" w:tplc="61DEF596" w:tentative="1">
      <w:start w:val="1"/>
      <w:numFmt w:val="bullet"/>
      <w:lvlText w:val=""/>
      <w:lvlJc w:val="left"/>
      <w:pPr>
        <w:tabs>
          <w:tab w:val="num" w:pos="1440"/>
        </w:tabs>
        <w:ind w:left="1440" w:hanging="360"/>
      </w:pPr>
      <w:rPr>
        <w:rFonts w:ascii="Wingdings" w:hAnsi="Wingdings" w:hint="default"/>
      </w:rPr>
    </w:lvl>
    <w:lvl w:ilvl="2" w:tplc="28D6E70C" w:tentative="1">
      <w:start w:val="1"/>
      <w:numFmt w:val="bullet"/>
      <w:lvlText w:val=""/>
      <w:lvlJc w:val="left"/>
      <w:pPr>
        <w:tabs>
          <w:tab w:val="num" w:pos="2160"/>
        </w:tabs>
        <w:ind w:left="2160" w:hanging="360"/>
      </w:pPr>
      <w:rPr>
        <w:rFonts w:ascii="Wingdings" w:hAnsi="Wingdings" w:hint="default"/>
      </w:rPr>
    </w:lvl>
    <w:lvl w:ilvl="3" w:tplc="383A89F4" w:tentative="1">
      <w:start w:val="1"/>
      <w:numFmt w:val="bullet"/>
      <w:lvlText w:val=""/>
      <w:lvlJc w:val="left"/>
      <w:pPr>
        <w:tabs>
          <w:tab w:val="num" w:pos="2880"/>
        </w:tabs>
        <w:ind w:left="2880" w:hanging="360"/>
      </w:pPr>
      <w:rPr>
        <w:rFonts w:ascii="Wingdings" w:hAnsi="Wingdings" w:hint="default"/>
      </w:rPr>
    </w:lvl>
    <w:lvl w:ilvl="4" w:tplc="DAC8DC14" w:tentative="1">
      <w:start w:val="1"/>
      <w:numFmt w:val="bullet"/>
      <w:lvlText w:val=""/>
      <w:lvlJc w:val="left"/>
      <w:pPr>
        <w:tabs>
          <w:tab w:val="num" w:pos="3600"/>
        </w:tabs>
        <w:ind w:left="3600" w:hanging="360"/>
      </w:pPr>
      <w:rPr>
        <w:rFonts w:ascii="Wingdings" w:hAnsi="Wingdings" w:hint="default"/>
      </w:rPr>
    </w:lvl>
    <w:lvl w:ilvl="5" w:tplc="99BC3640" w:tentative="1">
      <w:start w:val="1"/>
      <w:numFmt w:val="bullet"/>
      <w:lvlText w:val=""/>
      <w:lvlJc w:val="left"/>
      <w:pPr>
        <w:tabs>
          <w:tab w:val="num" w:pos="4320"/>
        </w:tabs>
        <w:ind w:left="4320" w:hanging="360"/>
      </w:pPr>
      <w:rPr>
        <w:rFonts w:ascii="Wingdings" w:hAnsi="Wingdings" w:hint="default"/>
      </w:rPr>
    </w:lvl>
    <w:lvl w:ilvl="6" w:tplc="BB16B8F6" w:tentative="1">
      <w:start w:val="1"/>
      <w:numFmt w:val="bullet"/>
      <w:lvlText w:val=""/>
      <w:lvlJc w:val="left"/>
      <w:pPr>
        <w:tabs>
          <w:tab w:val="num" w:pos="5040"/>
        </w:tabs>
        <w:ind w:left="5040" w:hanging="360"/>
      </w:pPr>
      <w:rPr>
        <w:rFonts w:ascii="Wingdings" w:hAnsi="Wingdings" w:hint="default"/>
      </w:rPr>
    </w:lvl>
    <w:lvl w:ilvl="7" w:tplc="2DAC645C" w:tentative="1">
      <w:start w:val="1"/>
      <w:numFmt w:val="bullet"/>
      <w:lvlText w:val=""/>
      <w:lvlJc w:val="left"/>
      <w:pPr>
        <w:tabs>
          <w:tab w:val="num" w:pos="5760"/>
        </w:tabs>
        <w:ind w:left="5760" w:hanging="360"/>
      </w:pPr>
      <w:rPr>
        <w:rFonts w:ascii="Wingdings" w:hAnsi="Wingdings" w:hint="default"/>
      </w:rPr>
    </w:lvl>
    <w:lvl w:ilvl="8" w:tplc="B8E0D726" w:tentative="1">
      <w:start w:val="1"/>
      <w:numFmt w:val="bullet"/>
      <w:lvlText w:val=""/>
      <w:lvlJc w:val="left"/>
      <w:pPr>
        <w:tabs>
          <w:tab w:val="num" w:pos="6480"/>
        </w:tabs>
        <w:ind w:left="6480" w:hanging="360"/>
      </w:pPr>
      <w:rPr>
        <w:rFonts w:ascii="Wingdings" w:hAnsi="Wingdings" w:hint="default"/>
      </w:rPr>
    </w:lvl>
  </w:abstractNum>
  <w:abstractNum w:abstractNumId="31" w15:restartNumberingAfterBreak="0">
    <w:nsid w:val="41911454"/>
    <w:multiLevelType w:val="hybridMultilevel"/>
    <w:tmpl w:val="27A40716"/>
    <w:lvl w:ilvl="0" w:tplc="A63E4A54">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440240F5"/>
    <w:multiLevelType w:val="multilevel"/>
    <w:tmpl w:val="5A3282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4" w15:restartNumberingAfterBreak="0">
    <w:nsid w:val="449E1228"/>
    <w:multiLevelType w:val="multilevel"/>
    <w:tmpl w:val="6ACA2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6" w15:restartNumberingAfterBreak="0">
    <w:nsid w:val="49BD1887"/>
    <w:multiLevelType w:val="multilevel"/>
    <w:tmpl w:val="719A8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8" w15:restartNumberingAfterBreak="0">
    <w:nsid w:val="4CEE7B39"/>
    <w:multiLevelType w:val="multilevel"/>
    <w:tmpl w:val="0D0015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39" w15:restartNumberingAfterBreak="0">
    <w:nsid w:val="4EB65500"/>
    <w:multiLevelType w:val="multilevel"/>
    <w:tmpl w:val="4AE478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FAD5994"/>
    <w:multiLevelType w:val="hybridMultilevel"/>
    <w:tmpl w:val="56348128"/>
    <w:lvl w:ilvl="0" w:tplc="01AA33B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50DF3B3E"/>
    <w:multiLevelType w:val="multilevel"/>
    <w:tmpl w:val="06F65CA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53D85CA6"/>
    <w:multiLevelType w:val="hybridMultilevel"/>
    <w:tmpl w:val="C566639A"/>
    <w:lvl w:ilvl="0" w:tplc="04090001">
      <w:numFmt w:val="decimal"/>
      <w:lvlText w:val=""/>
      <w:lvlJc w:val="left"/>
      <w:pPr>
        <w:ind w:left="72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3" w15:restartNumberingAfterBreak="0">
    <w:nsid w:val="54C71B3A"/>
    <w:multiLevelType w:val="multilevel"/>
    <w:tmpl w:val="4DC4C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4CF6174"/>
    <w:multiLevelType w:val="multilevel"/>
    <w:tmpl w:val="B656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6"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8" w15:restartNumberingAfterBreak="0">
    <w:nsid w:val="60114644"/>
    <w:multiLevelType w:val="hybridMultilevel"/>
    <w:tmpl w:val="C3844DE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9"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625E0575"/>
    <w:multiLevelType w:val="multilevel"/>
    <w:tmpl w:val="2F14A21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1" w15:restartNumberingAfterBreak="0">
    <w:nsid w:val="65A11C8D"/>
    <w:multiLevelType w:val="multilevel"/>
    <w:tmpl w:val="11AA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66FC2ADA"/>
    <w:multiLevelType w:val="multilevel"/>
    <w:tmpl w:val="5FB6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677E1575"/>
    <w:multiLevelType w:val="multilevel"/>
    <w:tmpl w:val="9BD22C8A"/>
    <w:lvl w:ilvl="0">
      <w:start w:val="3"/>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54"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55"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6" w15:restartNumberingAfterBreak="0">
    <w:nsid w:val="6BB42BCA"/>
    <w:multiLevelType w:val="multilevel"/>
    <w:tmpl w:val="5F7C9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6BDE7A96"/>
    <w:multiLevelType w:val="multilevel"/>
    <w:tmpl w:val="5400D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D4A7EC7"/>
    <w:multiLevelType w:val="multilevel"/>
    <w:tmpl w:val="F302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D577C2B"/>
    <w:multiLevelType w:val="multilevel"/>
    <w:tmpl w:val="B010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E1155D1"/>
    <w:multiLevelType w:val="multilevel"/>
    <w:tmpl w:val="1B4A4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E1C7A0C"/>
    <w:multiLevelType w:val="multilevel"/>
    <w:tmpl w:val="CDBC3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E2F5C3B"/>
    <w:multiLevelType w:val="hybridMultilevel"/>
    <w:tmpl w:val="F5844E38"/>
    <w:lvl w:ilvl="0" w:tplc="1CC86C70">
      <w:start w:val="1"/>
      <w:numFmt w:val="decimal"/>
      <w:lvlText w:val="%1."/>
      <w:lvlJc w:val="left"/>
      <w:pPr>
        <w:tabs>
          <w:tab w:val="num" w:pos="720"/>
        </w:tabs>
        <w:ind w:left="720" w:hanging="360"/>
      </w:pPr>
    </w:lvl>
    <w:lvl w:ilvl="1" w:tplc="9634DF30">
      <w:start w:val="1"/>
      <w:numFmt w:val="decimal"/>
      <w:lvlText w:val="%2."/>
      <w:lvlJc w:val="left"/>
      <w:pPr>
        <w:tabs>
          <w:tab w:val="num" w:pos="1440"/>
        </w:tabs>
        <w:ind w:left="1440" w:hanging="360"/>
      </w:pPr>
    </w:lvl>
    <w:lvl w:ilvl="2" w:tplc="D062EA08">
      <w:start w:val="1"/>
      <w:numFmt w:val="decimal"/>
      <w:lvlText w:val="%3."/>
      <w:lvlJc w:val="left"/>
      <w:pPr>
        <w:tabs>
          <w:tab w:val="num" w:pos="2160"/>
        </w:tabs>
        <w:ind w:left="2160" w:hanging="360"/>
      </w:pPr>
    </w:lvl>
    <w:lvl w:ilvl="3" w:tplc="D80A8156">
      <w:start w:val="1"/>
      <w:numFmt w:val="decimal"/>
      <w:lvlText w:val="%4."/>
      <w:lvlJc w:val="left"/>
      <w:pPr>
        <w:tabs>
          <w:tab w:val="num" w:pos="2880"/>
        </w:tabs>
        <w:ind w:left="2880" w:hanging="360"/>
      </w:pPr>
    </w:lvl>
    <w:lvl w:ilvl="4" w:tplc="5F3860CC">
      <w:start w:val="1"/>
      <w:numFmt w:val="decimal"/>
      <w:lvlText w:val="%5."/>
      <w:lvlJc w:val="left"/>
      <w:pPr>
        <w:tabs>
          <w:tab w:val="num" w:pos="3600"/>
        </w:tabs>
        <w:ind w:left="3600" w:hanging="360"/>
      </w:pPr>
    </w:lvl>
    <w:lvl w:ilvl="5" w:tplc="0EC01B7C">
      <w:start w:val="1"/>
      <w:numFmt w:val="decimal"/>
      <w:lvlText w:val="%6."/>
      <w:lvlJc w:val="left"/>
      <w:pPr>
        <w:tabs>
          <w:tab w:val="num" w:pos="4320"/>
        </w:tabs>
        <w:ind w:left="4320" w:hanging="360"/>
      </w:pPr>
    </w:lvl>
    <w:lvl w:ilvl="6" w:tplc="BD40C696">
      <w:start w:val="1"/>
      <w:numFmt w:val="decimal"/>
      <w:lvlText w:val="%7."/>
      <w:lvlJc w:val="left"/>
      <w:pPr>
        <w:tabs>
          <w:tab w:val="num" w:pos="5040"/>
        </w:tabs>
        <w:ind w:left="5040" w:hanging="360"/>
      </w:pPr>
    </w:lvl>
    <w:lvl w:ilvl="7" w:tplc="0AD6033C">
      <w:start w:val="1"/>
      <w:numFmt w:val="decimal"/>
      <w:lvlText w:val="%8."/>
      <w:lvlJc w:val="left"/>
      <w:pPr>
        <w:tabs>
          <w:tab w:val="num" w:pos="5760"/>
        </w:tabs>
        <w:ind w:left="5760" w:hanging="360"/>
      </w:pPr>
    </w:lvl>
    <w:lvl w:ilvl="8" w:tplc="7AF6AC30">
      <w:start w:val="1"/>
      <w:numFmt w:val="decimal"/>
      <w:lvlText w:val="%9."/>
      <w:lvlJc w:val="left"/>
      <w:pPr>
        <w:tabs>
          <w:tab w:val="num" w:pos="6480"/>
        </w:tabs>
        <w:ind w:left="6480" w:hanging="360"/>
      </w:pPr>
    </w:lvl>
  </w:abstractNum>
  <w:abstractNum w:abstractNumId="63"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4"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6" w15:restartNumberingAfterBreak="0">
    <w:nsid w:val="70720CE7"/>
    <w:multiLevelType w:val="multilevel"/>
    <w:tmpl w:val="63B8D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C010BE"/>
    <w:multiLevelType w:val="multilevel"/>
    <w:tmpl w:val="E49A8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731D7DBF"/>
    <w:multiLevelType w:val="multilevel"/>
    <w:tmpl w:val="BA00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3277217"/>
    <w:multiLevelType w:val="hybridMultilevel"/>
    <w:tmpl w:val="7626285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0"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7B165A14"/>
    <w:multiLevelType w:val="multilevel"/>
    <w:tmpl w:val="12AC9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B2634D1"/>
    <w:multiLevelType w:val="multilevel"/>
    <w:tmpl w:val="E154D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CE95873"/>
    <w:multiLevelType w:val="multilevel"/>
    <w:tmpl w:val="068A3C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EDA5473"/>
    <w:multiLevelType w:val="multilevel"/>
    <w:tmpl w:val="1CDC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F67598B"/>
    <w:multiLevelType w:val="multilevel"/>
    <w:tmpl w:val="F6E08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9600173">
    <w:abstractNumId w:val="0"/>
  </w:num>
  <w:num w:numId="2" w16cid:durableId="1452624747">
    <w:abstractNumId w:val="5"/>
  </w:num>
  <w:num w:numId="3" w16cid:durableId="654577969">
    <w:abstractNumId w:val="37"/>
  </w:num>
  <w:num w:numId="4" w16cid:durableId="567812724">
    <w:abstractNumId w:val="47"/>
  </w:num>
  <w:num w:numId="5" w16cid:durableId="633758275">
    <w:abstractNumId w:val="23"/>
  </w:num>
  <w:num w:numId="6" w16cid:durableId="1011756099">
    <w:abstractNumId w:val="55"/>
  </w:num>
  <w:num w:numId="7" w16cid:durableId="735130352">
    <w:abstractNumId w:val="54"/>
  </w:num>
  <w:num w:numId="8" w16cid:durableId="1305890370">
    <w:abstractNumId w:val="49"/>
  </w:num>
  <w:num w:numId="9" w16cid:durableId="18047318">
    <w:abstractNumId w:val="46"/>
  </w:num>
  <w:num w:numId="10" w16cid:durableId="1037697618">
    <w:abstractNumId w:val="64"/>
  </w:num>
  <w:num w:numId="11" w16cid:durableId="1809319009">
    <w:abstractNumId w:val="63"/>
  </w:num>
  <w:num w:numId="12" w16cid:durableId="1182009749">
    <w:abstractNumId w:val="6"/>
  </w:num>
  <w:num w:numId="13" w16cid:durableId="654649933">
    <w:abstractNumId w:val="27"/>
  </w:num>
  <w:num w:numId="14" w16cid:durableId="821001703">
    <w:abstractNumId w:val="32"/>
  </w:num>
  <w:num w:numId="15" w16cid:durableId="1311668890">
    <w:abstractNumId w:val="70"/>
  </w:num>
  <w:num w:numId="16" w16cid:durableId="1611739300">
    <w:abstractNumId w:val="35"/>
  </w:num>
  <w:num w:numId="17" w16cid:durableId="852182835">
    <w:abstractNumId w:val="45"/>
  </w:num>
  <w:num w:numId="18" w16cid:durableId="466166898">
    <w:abstractNumId w:val="65"/>
  </w:num>
  <w:num w:numId="19" w16cid:durableId="1691688601">
    <w:abstractNumId w:val="14"/>
  </w:num>
  <w:num w:numId="20" w16cid:durableId="1126583637">
    <w:abstractNumId w:val="22"/>
  </w:num>
  <w:num w:numId="21" w16cid:durableId="122777583">
    <w:abstractNumId w:val="13"/>
  </w:num>
  <w:num w:numId="22" w16cid:durableId="1038580758">
    <w:abstractNumId w:val="20"/>
  </w:num>
  <w:num w:numId="23" w16cid:durableId="1145320243">
    <w:abstractNumId w:val="8"/>
  </w:num>
  <w:num w:numId="24" w16cid:durableId="1994986282">
    <w:abstractNumId w:val="7"/>
  </w:num>
  <w:num w:numId="25" w16cid:durableId="1772045989">
    <w:abstractNumId w:val="2"/>
  </w:num>
  <w:num w:numId="26" w16cid:durableId="995693545">
    <w:abstractNumId w:val="30"/>
  </w:num>
  <w:num w:numId="27" w16cid:durableId="2131626165">
    <w:abstractNumId w:val="10"/>
  </w:num>
  <w:num w:numId="28" w16cid:durableId="2002419106">
    <w:abstractNumId w:val="9"/>
  </w:num>
  <w:num w:numId="29" w16cid:durableId="324555877">
    <w:abstractNumId w:val="53"/>
  </w:num>
  <w:num w:numId="30" w16cid:durableId="1293906003">
    <w:abstractNumId w:val="29"/>
  </w:num>
  <w:num w:numId="31" w16cid:durableId="1588608790">
    <w:abstractNumId w:val="75"/>
  </w:num>
  <w:num w:numId="32" w16cid:durableId="754933294">
    <w:abstractNumId w:val="57"/>
  </w:num>
  <w:num w:numId="33" w16cid:durableId="1234968551">
    <w:abstractNumId w:val="19"/>
  </w:num>
  <w:num w:numId="34" w16cid:durableId="605384224">
    <w:abstractNumId w:val="60"/>
  </w:num>
  <w:num w:numId="35" w16cid:durableId="1170561222">
    <w:abstractNumId w:val="59"/>
  </w:num>
  <w:num w:numId="36" w16cid:durableId="406808568">
    <w:abstractNumId w:val="58"/>
  </w:num>
  <w:num w:numId="37" w16cid:durableId="917792006">
    <w:abstractNumId w:val="68"/>
  </w:num>
  <w:num w:numId="38" w16cid:durableId="11759221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8301569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86536494">
    <w:abstractNumId w:val="74"/>
  </w:num>
  <w:num w:numId="41" w16cid:durableId="621035458">
    <w:abstractNumId w:val="17"/>
  </w:num>
  <w:num w:numId="42" w16cid:durableId="299963615">
    <w:abstractNumId w:val="4"/>
  </w:num>
  <w:num w:numId="43" w16cid:durableId="1453594324">
    <w:abstractNumId w:val="48"/>
  </w:num>
  <w:num w:numId="44" w16cid:durableId="2114350751">
    <w:abstractNumId w:val="42"/>
  </w:num>
  <w:num w:numId="45" w16cid:durableId="128521624">
    <w:abstractNumId w:val="16"/>
  </w:num>
  <w:num w:numId="46" w16cid:durableId="1647320844">
    <w:abstractNumId w:val="11"/>
  </w:num>
  <w:num w:numId="47" w16cid:durableId="357396623">
    <w:abstractNumId w:val="25"/>
  </w:num>
  <w:num w:numId="48" w16cid:durableId="2052028245">
    <w:abstractNumId w:val="24"/>
  </w:num>
  <w:num w:numId="49" w16cid:durableId="1133329081">
    <w:abstractNumId w:val="26"/>
  </w:num>
  <w:num w:numId="50" w16cid:durableId="53562873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28457540">
    <w:abstractNumId w:val="21"/>
  </w:num>
  <w:num w:numId="52" w16cid:durableId="138406013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963053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48053768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39541235">
    <w:abstractNumId w:val="18"/>
  </w:num>
  <w:num w:numId="56" w16cid:durableId="118764463">
    <w:abstractNumId w:val="3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942566787">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547136900">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026367335">
    <w:abstractNumId w:val="69"/>
  </w:num>
  <w:num w:numId="60" w16cid:durableId="1967927813">
    <w:abstractNumId w:val="20"/>
  </w:num>
  <w:num w:numId="61" w16cid:durableId="106395257">
    <w:abstractNumId w:val="12"/>
  </w:num>
  <w:num w:numId="62" w16cid:durableId="73034708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349532704">
    <w:abstractNumId w:val="40"/>
  </w:num>
  <w:num w:numId="64" w16cid:durableId="2010523165">
    <w:abstractNumId w:val="39"/>
  </w:num>
  <w:num w:numId="65" w16cid:durableId="317653282">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575211997">
    <w:abstractNumId w:val="23"/>
  </w:num>
  <w:num w:numId="67" w16cid:durableId="1473906678">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29771243">
    <w:abstractNumId w:val="54"/>
    <w:lvlOverride w:ilvl="0">
      <w:startOverride w:val="4"/>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1072964066">
    <w:abstractNumId w:val="37"/>
    <w:lvlOverride w:ilvl="0">
      <w:startOverride w:val="1"/>
    </w:lvlOverride>
    <w:lvlOverride w:ilvl="1">
      <w:startOverride w:val="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971084889">
    <w:abstractNumId w:val="49"/>
  </w:num>
  <w:num w:numId="71" w16cid:durableId="1419869309">
    <w:abstractNumId w:val="46"/>
  </w:num>
  <w:num w:numId="72" w16cid:durableId="134181778">
    <w:abstractNumId w:val="64"/>
  </w:num>
  <w:num w:numId="73" w16cid:durableId="199821944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925848796">
    <w:abstractNumId w:val="20"/>
  </w:num>
  <w:num w:numId="75" w16cid:durableId="1931961199">
    <w:abstractNumId w:val="8"/>
  </w:num>
  <w:num w:numId="76" w16cid:durableId="259265740">
    <w:abstractNumId w:val="7"/>
  </w:num>
  <w:num w:numId="77" w16cid:durableId="1740207571">
    <w:abstractNumId w:val="15"/>
  </w:num>
  <w:num w:numId="78" w16cid:durableId="2086754982">
    <w:abstractNumId w:val="52"/>
  </w:num>
  <w:num w:numId="79" w16cid:durableId="1757096974">
    <w:abstractNumId w:val="36"/>
  </w:num>
  <w:num w:numId="80" w16cid:durableId="1107774343">
    <w:abstractNumId w:val="34"/>
  </w:num>
  <w:num w:numId="81" w16cid:durableId="1266187084">
    <w:abstractNumId w:val="56"/>
  </w:num>
  <w:num w:numId="82" w16cid:durableId="1772506428">
    <w:abstractNumId w:val="44"/>
  </w:num>
  <w:num w:numId="83" w16cid:durableId="771708484">
    <w:abstractNumId w:val="67"/>
  </w:num>
  <w:num w:numId="84" w16cid:durableId="1132096690">
    <w:abstractNumId w:val="3"/>
  </w:num>
  <w:num w:numId="85" w16cid:durableId="989560605">
    <w:abstractNumId w:val="51"/>
  </w:num>
  <w:num w:numId="86" w16cid:durableId="1490319373">
    <w:abstractNumId w:val="43"/>
  </w:num>
  <w:num w:numId="87" w16cid:durableId="1515879300">
    <w:abstractNumId w:val="66"/>
  </w:num>
  <w:num w:numId="88" w16cid:durableId="1091855405">
    <w:abstractNumId w:val="61"/>
  </w:num>
  <w:num w:numId="89" w16cid:durableId="967393468">
    <w:abstractNumId w:val="73"/>
  </w:num>
  <w:num w:numId="90" w16cid:durableId="1512838319">
    <w:abstractNumId w:val="28"/>
  </w:num>
  <w:num w:numId="91" w16cid:durableId="1210804835">
    <w:abstractNumId w:val="72"/>
  </w:num>
  <w:num w:numId="92" w16cid:durableId="1363164578">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06598"/>
    <w:rsid w:val="00006B8D"/>
    <w:rsid w:val="0002764D"/>
    <w:rsid w:val="00035B4A"/>
    <w:rsid w:val="00044073"/>
    <w:rsid w:val="000539B0"/>
    <w:rsid w:val="00070DAE"/>
    <w:rsid w:val="00075CA9"/>
    <w:rsid w:val="000A273D"/>
    <w:rsid w:val="000B7328"/>
    <w:rsid w:val="000C61F5"/>
    <w:rsid w:val="000E0CEB"/>
    <w:rsid w:val="000E0E38"/>
    <w:rsid w:val="000F1D2F"/>
    <w:rsid w:val="000F21FD"/>
    <w:rsid w:val="00116436"/>
    <w:rsid w:val="00120BA2"/>
    <w:rsid w:val="00136387"/>
    <w:rsid w:val="001368D0"/>
    <w:rsid w:val="001603EA"/>
    <w:rsid w:val="00167D93"/>
    <w:rsid w:val="00167F91"/>
    <w:rsid w:val="00170E02"/>
    <w:rsid w:val="001719D7"/>
    <w:rsid w:val="00180441"/>
    <w:rsid w:val="00192E4C"/>
    <w:rsid w:val="001974E1"/>
    <w:rsid w:val="001A2A99"/>
    <w:rsid w:val="001A549E"/>
    <w:rsid w:val="001B4686"/>
    <w:rsid w:val="001B7F8F"/>
    <w:rsid w:val="001C2BED"/>
    <w:rsid w:val="001C4629"/>
    <w:rsid w:val="001D1796"/>
    <w:rsid w:val="001D34C9"/>
    <w:rsid w:val="001D7787"/>
    <w:rsid w:val="001E2504"/>
    <w:rsid w:val="002015EF"/>
    <w:rsid w:val="00205809"/>
    <w:rsid w:val="00210237"/>
    <w:rsid w:val="0022708B"/>
    <w:rsid w:val="002315B8"/>
    <w:rsid w:val="00232BC6"/>
    <w:rsid w:val="00237299"/>
    <w:rsid w:val="00253FDD"/>
    <w:rsid w:val="00267A8F"/>
    <w:rsid w:val="00270F9E"/>
    <w:rsid w:val="00271232"/>
    <w:rsid w:val="00274F9F"/>
    <w:rsid w:val="002835C9"/>
    <w:rsid w:val="002A4BE0"/>
    <w:rsid w:val="002A5D09"/>
    <w:rsid w:val="002A6D2C"/>
    <w:rsid w:val="002C01DD"/>
    <w:rsid w:val="002E1C7E"/>
    <w:rsid w:val="002E24E5"/>
    <w:rsid w:val="002E3E79"/>
    <w:rsid w:val="00303EDF"/>
    <w:rsid w:val="0031757C"/>
    <w:rsid w:val="00322A9D"/>
    <w:rsid w:val="003266B2"/>
    <w:rsid w:val="00326CAC"/>
    <w:rsid w:val="00331437"/>
    <w:rsid w:val="00332BC4"/>
    <w:rsid w:val="00335007"/>
    <w:rsid w:val="00337D9C"/>
    <w:rsid w:val="003427B3"/>
    <w:rsid w:val="003435D0"/>
    <w:rsid w:val="003452E0"/>
    <w:rsid w:val="00357647"/>
    <w:rsid w:val="003769E2"/>
    <w:rsid w:val="0038082C"/>
    <w:rsid w:val="003874D8"/>
    <w:rsid w:val="003A249E"/>
    <w:rsid w:val="003C0F1F"/>
    <w:rsid w:val="003C6901"/>
    <w:rsid w:val="003F4EB1"/>
    <w:rsid w:val="003F5ECB"/>
    <w:rsid w:val="003F66A5"/>
    <w:rsid w:val="003F6EC9"/>
    <w:rsid w:val="004008B3"/>
    <w:rsid w:val="00401826"/>
    <w:rsid w:val="0041161E"/>
    <w:rsid w:val="00416A01"/>
    <w:rsid w:val="00426751"/>
    <w:rsid w:val="00431AAD"/>
    <w:rsid w:val="00431E07"/>
    <w:rsid w:val="0043260A"/>
    <w:rsid w:val="00436E0E"/>
    <w:rsid w:val="004408A4"/>
    <w:rsid w:val="00450EAF"/>
    <w:rsid w:val="004510BF"/>
    <w:rsid w:val="00476E6F"/>
    <w:rsid w:val="00477667"/>
    <w:rsid w:val="004B3265"/>
    <w:rsid w:val="004B534D"/>
    <w:rsid w:val="004C2902"/>
    <w:rsid w:val="004C3467"/>
    <w:rsid w:val="004F2C1E"/>
    <w:rsid w:val="0050415A"/>
    <w:rsid w:val="00506927"/>
    <w:rsid w:val="0052033D"/>
    <w:rsid w:val="005376E6"/>
    <w:rsid w:val="00546767"/>
    <w:rsid w:val="0056639F"/>
    <w:rsid w:val="00580886"/>
    <w:rsid w:val="005843BA"/>
    <w:rsid w:val="00586784"/>
    <w:rsid w:val="00591372"/>
    <w:rsid w:val="005972FB"/>
    <w:rsid w:val="005B762D"/>
    <w:rsid w:val="005C52B9"/>
    <w:rsid w:val="005E0AC8"/>
    <w:rsid w:val="0060770F"/>
    <w:rsid w:val="00612ED0"/>
    <w:rsid w:val="00613621"/>
    <w:rsid w:val="00632294"/>
    <w:rsid w:val="00650466"/>
    <w:rsid w:val="00655E38"/>
    <w:rsid w:val="0066194A"/>
    <w:rsid w:val="00684CA0"/>
    <w:rsid w:val="00694B7C"/>
    <w:rsid w:val="006A1AE5"/>
    <w:rsid w:val="006A21FC"/>
    <w:rsid w:val="006A4B98"/>
    <w:rsid w:val="006B1376"/>
    <w:rsid w:val="006B6BB5"/>
    <w:rsid w:val="006C5C10"/>
    <w:rsid w:val="006D0B60"/>
    <w:rsid w:val="006D5C1A"/>
    <w:rsid w:val="006F2F84"/>
    <w:rsid w:val="0071102E"/>
    <w:rsid w:val="007116D0"/>
    <w:rsid w:val="0071436C"/>
    <w:rsid w:val="00737EA5"/>
    <w:rsid w:val="00740EF6"/>
    <w:rsid w:val="0074637E"/>
    <w:rsid w:val="0077230B"/>
    <w:rsid w:val="00772D82"/>
    <w:rsid w:val="00775129"/>
    <w:rsid w:val="007A53A8"/>
    <w:rsid w:val="007A7D86"/>
    <w:rsid w:val="007C44EA"/>
    <w:rsid w:val="007D515D"/>
    <w:rsid w:val="007F74A8"/>
    <w:rsid w:val="00821C45"/>
    <w:rsid w:val="00821FE6"/>
    <w:rsid w:val="00824946"/>
    <w:rsid w:val="00872DEB"/>
    <w:rsid w:val="00874F5E"/>
    <w:rsid w:val="008753C8"/>
    <w:rsid w:val="00875C19"/>
    <w:rsid w:val="00892D3A"/>
    <w:rsid w:val="00897595"/>
    <w:rsid w:val="008B2558"/>
    <w:rsid w:val="008C44C3"/>
    <w:rsid w:val="008D0183"/>
    <w:rsid w:val="008D0DB0"/>
    <w:rsid w:val="008D2B55"/>
    <w:rsid w:val="008D32BF"/>
    <w:rsid w:val="008D773A"/>
    <w:rsid w:val="008E5F28"/>
    <w:rsid w:val="008E7456"/>
    <w:rsid w:val="00952F24"/>
    <w:rsid w:val="00970080"/>
    <w:rsid w:val="00976020"/>
    <w:rsid w:val="009B3DC3"/>
    <w:rsid w:val="009B4369"/>
    <w:rsid w:val="009C3DF8"/>
    <w:rsid w:val="009D4C4F"/>
    <w:rsid w:val="009E56F5"/>
    <w:rsid w:val="009F2DF8"/>
    <w:rsid w:val="00A1384F"/>
    <w:rsid w:val="00A30BEC"/>
    <w:rsid w:val="00A37A08"/>
    <w:rsid w:val="00A411DA"/>
    <w:rsid w:val="00A45B89"/>
    <w:rsid w:val="00A53938"/>
    <w:rsid w:val="00A7198B"/>
    <w:rsid w:val="00A729C4"/>
    <w:rsid w:val="00A73CA2"/>
    <w:rsid w:val="00A778E4"/>
    <w:rsid w:val="00A82AE1"/>
    <w:rsid w:val="00A85D72"/>
    <w:rsid w:val="00AA7A52"/>
    <w:rsid w:val="00AC66F7"/>
    <w:rsid w:val="00AD1A99"/>
    <w:rsid w:val="00AD5453"/>
    <w:rsid w:val="00AF1156"/>
    <w:rsid w:val="00B201F9"/>
    <w:rsid w:val="00B27E79"/>
    <w:rsid w:val="00B41707"/>
    <w:rsid w:val="00B45CB6"/>
    <w:rsid w:val="00B50480"/>
    <w:rsid w:val="00B51624"/>
    <w:rsid w:val="00B52F50"/>
    <w:rsid w:val="00B53A20"/>
    <w:rsid w:val="00B75C6B"/>
    <w:rsid w:val="00BA6F1E"/>
    <w:rsid w:val="00BA74A8"/>
    <w:rsid w:val="00BE2A5F"/>
    <w:rsid w:val="00BE44A3"/>
    <w:rsid w:val="00BE63D8"/>
    <w:rsid w:val="00BF57EB"/>
    <w:rsid w:val="00C11418"/>
    <w:rsid w:val="00C17D22"/>
    <w:rsid w:val="00C2782E"/>
    <w:rsid w:val="00C36153"/>
    <w:rsid w:val="00C40FDD"/>
    <w:rsid w:val="00C53111"/>
    <w:rsid w:val="00C61FD0"/>
    <w:rsid w:val="00C70A35"/>
    <w:rsid w:val="00C75FD6"/>
    <w:rsid w:val="00C77F27"/>
    <w:rsid w:val="00C84844"/>
    <w:rsid w:val="00C85570"/>
    <w:rsid w:val="00CA0777"/>
    <w:rsid w:val="00CB65D4"/>
    <w:rsid w:val="00CD4A2C"/>
    <w:rsid w:val="00CD6305"/>
    <w:rsid w:val="00CD694A"/>
    <w:rsid w:val="00CE1CDF"/>
    <w:rsid w:val="00CE6AC0"/>
    <w:rsid w:val="00CF1266"/>
    <w:rsid w:val="00D11AC2"/>
    <w:rsid w:val="00D2544C"/>
    <w:rsid w:val="00D30DD2"/>
    <w:rsid w:val="00D42492"/>
    <w:rsid w:val="00D51452"/>
    <w:rsid w:val="00D55DE5"/>
    <w:rsid w:val="00D62094"/>
    <w:rsid w:val="00D709A0"/>
    <w:rsid w:val="00D71B21"/>
    <w:rsid w:val="00D808FF"/>
    <w:rsid w:val="00D8126D"/>
    <w:rsid w:val="00D85BD5"/>
    <w:rsid w:val="00D9545A"/>
    <w:rsid w:val="00DB725D"/>
    <w:rsid w:val="00DB7363"/>
    <w:rsid w:val="00DE0A60"/>
    <w:rsid w:val="00DF06AE"/>
    <w:rsid w:val="00DF2E2B"/>
    <w:rsid w:val="00DF5370"/>
    <w:rsid w:val="00E01581"/>
    <w:rsid w:val="00E05E21"/>
    <w:rsid w:val="00E1546C"/>
    <w:rsid w:val="00E4035B"/>
    <w:rsid w:val="00E40791"/>
    <w:rsid w:val="00E50D05"/>
    <w:rsid w:val="00E53470"/>
    <w:rsid w:val="00E54ACF"/>
    <w:rsid w:val="00E54B06"/>
    <w:rsid w:val="00E6039E"/>
    <w:rsid w:val="00E6160C"/>
    <w:rsid w:val="00E654C3"/>
    <w:rsid w:val="00E67AF7"/>
    <w:rsid w:val="00E76E49"/>
    <w:rsid w:val="00E90E10"/>
    <w:rsid w:val="00EA68C8"/>
    <w:rsid w:val="00EB6151"/>
    <w:rsid w:val="00EC1F27"/>
    <w:rsid w:val="00ED3228"/>
    <w:rsid w:val="00ED6265"/>
    <w:rsid w:val="00EE05A4"/>
    <w:rsid w:val="00EE2129"/>
    <w:rsid w:val="00F02EA9"/>
    <w:rsid w:val="00F03701"/>
    <w:rsid w:val="00F22915"/>
    <w:rsid w:val="00F249C4"/>
    <w:rsid w:val="00F30492"/>
    <w:rsid w:val="00F30FF7"/>
    <w:rsid w:val="00F330DE"/>
    <w:rsid w:val="00F33DAE"/>
    <w:rsid w:val="00F34126"/>
    <w:rsid w:val="00F40BA1"/>
    <w:rsid w:val="00F45B02"/>
    <w:rsid w:val="00F47358"/>
    <w:rsid w:val="00F57058"/>
    <w:rsid w:val="00F57E7B"/>
    <w:rsid w:val="00F6386B"/>
    <w:rsid w:val="00F652E7"/>
    <w:rsid w:val="00F73C7C"/>
    <w:rsid w:val="00F74FD9"/>
    <w:rsid w:val="00F752F4"/>
    <w:rsid w:val="00F76DA7"/>
    <w:rsid w:val="00F76EB0"/>
    <w:rsid w:val="00F87A71"/>
    <w:rsid w:val="00FA0AAC"/>
    <w:rsid w:val="00FC32C4"/>
    <w:rsid w:val="00FC6CD0"/>
    <w:rsid w:val="00FF1463"/>
    <w:rsid w:val="00FF63CA"/>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B6EB8"/>
  <w15:docId w15:val="{655DF82A-B609-4D87-A738-DAB467068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2FB"/>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99"/>
    <w:unhideWhenUsed/>
    <w:qFormat/>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uiPriority w:val="99"/>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a">
    <w:name w:val="a"/>
    <w:basedOn w:val="DefaultParagraphFont"/>
    <w:rsid w:val="00C17D22"/>
  </w:style>
  <w:style w:type="character" w:customStyle="1" w:styleId="l6">
    <w:name w:val="l6"/>
    <w:basedOn w:val="DefaultParagraphFont"/>
    <w:rsid w:val="00C17D22"/>
  </w:style>
  <w:style w:type="character" w:customStyle="1" w:styleId="t">
    <w:name w:val="t"/>
    <w:basedOn w:val="DefaultParagraphFont"/>
    <w:rsid w:val="0052033D"/>
  </w:style>
  <w:style w:type="character" w:styleId="UnresolvedMention">
    <w:name w:val="Unresolved Mention"/>
    <w:basedOn w:val="DefaultParagraphFont"/>
    <w:uiPriority w:val="99"/>
    <w:semiHidden/>
    <w:unhideWhenUsed/>
    <w:rsid w:val="00CB65D4"/>
    <w:rPr>
      <w:color w:val="605E5C"/>
      <w:shd w:val="clear" w:color="auto" w:fill="E1DFDD"/>
    </w:rPr>
  </w:style>
  <w:style w:type="paragraph" w:styleId="Caption">
    <w:name w:val="caption"/>
    <w:basedOn w:val="Normal"/>
    <w:next w:val="Normal"/>
    <w:uiPriority w:val="35"/>
    <w:semiHidden/>
    <w:unhideWhenUsed/>
    <w:qFormat/>
    <w:rsid w:val="00476E6F"/>
    <w:pPr>
      <w:spacing w:after="200" w:line="240" w:lineRule="auto"/>
    </w:pPr>
    <w:rPr>
      <w:i/>
      <w:iCs/>
      <w:color w:val="44546A" w:themeColor="text2"/>
      <w:sz w:val="18"/>
      <w:szCs w:val="18"/>
    </w:rPr>
  </w:style>
  <w:style w:type="paragraph" w:styleId="z-TopofForm">
    <w:name w:val="HTML Top of Form"/>
    <w:basedOn w:val="Normal"/>
    <w:next w:val="Normal"/>
    <w:link w:val="z-TopofFormChar"/>
    <w:hidden/>
    <w:uiPriority w:val="99"/>
    <w:semiHidden/>
    <w:unhideWhenUsed/>
    <w:rsid w:val="00C85570"/>
    <w:pPr>
      <w:pBdr>
        <w:bottom w:val="single" w:sz="6" w:space="1" w:color="auto"/>
      </w:pBdr>
      <w:spacing w:after="0" w:line="240" w:lineRule="auto"/>
      <w:jc w:val="center"/>
    </w:pPr>
    <w:rPr>
      <w:rFonts w:ascii="Arial" w:eastAsia="Times New Roman" w:hAnsi="Arial" w:cs="Arial"/>
      <w:vanish/>
      <w:sz w:val="16"/>
      <w:szCs w:val="16"/>
      <w:lang w:val="en-IN" w:eastAsia="en-IN"/>
    </w:rPr>
  </w:style>
  <w:style w:type="character" w:customStyle="1" w:styleId="z-TopofFormChar">
    <w:name w:val="z-Top of Form Char"/>
    <w:basedOn w:val="DefaultParagraphFont"/>
    <w:link w:val="z-TopofForm"/>
    <w:uiPriority w:val="99"/>
    <w:semiHidden/>
    <w:rsid w:val="00C85570"/>
    <w:rPr>
      <w:rFonts w:ascii="Arial" w:eastAsia="Times New Roman" w:hAnsi="Arial" w:cs="Arial"/>
      <w:vanish/>
      <w:sz w:val="16"/>
      <w:szCs w:val="16"/>
      <w:lang w:val="en-IN" w:eastAsia="en-IN"/>
    </w:rPr>
  </w:style>
  <w:style w:type="character" w:styleId="HTMLCode">
    <w:name w:val="HTML Code"/>
    <w:basedOn w:val="DefaultParagraphFont"/>
    <w:uiPriority w:val="99"/>
    <w:semiHidden/>
    <w:unhideWhenUsed/>
    <w:rsid w:val="001B7F8F"/>
    <w:rPr>
      <w:rFonts w:ascii="Courier New" w:eastAsia="Courier New" w:hAnsi="Courier New" w:cs="Courier New" w:hint="default"/>
      <w:sz w:val="20"/>
      <w:szCs w:val="20"/>
    </w:rPr>
  </w:style>
  <w:style w:type="paragraph" w:styleId="HTMLPreformatted">
    <w:name w:val="HTML Preformatted"/>
    <w:basedOn w:val="Normal"/>
    <w:link w:val="HTMLPreformattedChar"/>
    <w:uiPriority w:val="99"/>
    <w:semiHidden/>
    <w:unhideWhenUsed/>
    <w:rsid w:val="001B7F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1B7F8F"/>
    <w:rPr>
      <w:rFonts w:ascii="Courier New" w:eastAsia="Courier New" w:hAnsi="Courier New" w:cs="Courier New"/>
    </w:rPr>
  </w:style>
  <w:style w:type="character" w:styleId="HTMLTypewriter">
    <w:name w:val="HTML Typewriter"/>
    <w:basedOn w:val="DefaultParagraphFont"/>
    <w:semiHidden/>
    <w:unhideWhenUsed/>
    <w:rsid w:val="001B7F8F"/>
    <w:rPr>
      <w:rFonts w:ascii="Courier New" w:eastAsia="Courier New" w:hAnsi="Courier New" w:cs="Courier New" w:hint="default"/>
      <w:sz w:val="20"/>
      <w:szCs w:val="20"/>
    </w:rPr>
  </w:style>
  <w:style w:type="paragraph" w:styleId="Title">
    <w:name w:val="Title"/>
    <w:basedOn w:val="Normal"/>
    <w:link w:val="TitleChar"/>
    <w:uiPriority w:val="99"/>
    <w:qFormat/>
    <w:rsid w:val="001B7F8F"/>
    <w:pPr>
      <w:autoSpaceDE w:val="0"/>
      <w:autoSpaceDN w:val="0"/>
      <w:adjustRightInd w:val="0"/>
      <w:spacing w:after="0" w:line="240" w:lineRule="auto"/>
      <w:jc w:val="center"/>
    </w:pPr>
    <w:rPr>
      <w:rFonts w:ascii="Arial" w:eastAsia="Times New Roman" w:hAnsi="Arial" w:cs="Arial"/>
      <w:b/>
      <w:bCs/>
      <w:sz w:val="36"/>
      <w:szCs w:val="72"/>
    </w:rPr>
  </w:style>
  <w:style w:type="character" w:customStyle="1" w:styleId="TitleChar">
    <w:name w:val="Title Char"/>
    <w:basedOn w:val="DefaultParagraphFont"/>
    <w:link w:val="Title"/>
    <w:uiPriority w:val="99"/>
    <w:rsid w:val="001B7F8F"/>
    <w:rPr>
      <w:rFonts w:ascii="Arial" w:eastAsia="Times New Roman" w:hAnsi="Arial" w:cs="Arial"/>
      <w:b/>
      <w:bCs/>
      <w:sz w:val="36"/>
      <w:szCs w:val="72"/>
    </w:rPr>
  </w:style>
  <w:style w:type="paragraph" w:styleId="BlockText">
    <w:name w:val="Block Text"/>
    <w:basedOn w:val="Normal"/>
    <w:uiPriority w:val="99"/>
    <w:semiHidden/>
    <w:unhideWhenUsed/>
    <w:rsid w:val="001B7F8F"/>
    <w:pPr>
      <w:spacing w:before="100" w:beforeAutospacing="1" w:after="100" w:afterAutospacing="1" w:line="240" w:lineRule="auto"/>
      <w:ind w:left="720" w:right="720"/>
    </w:pPr>
    <w:rPr>
      <w:rFonts w:ascii="Times New Roman" w:eastAsia="Times New Roman" w:hAnsi="Times New Roman" w:cs="Times New Roman"/>
      <w:szCs w:val="24"/>
    </w:rPr>
  </w:style>
  <w:style w:type="character" w:customStyle="1" w:styleId="cpp-preprocessor1">
    <w:name w:val="cpp-preprocessor1"/>
    <w:basedOn w:val="DefaultParagraphFont"/>
    <w:rsid w:val="001B7F8F"/>
    <w:rPr>
      <w:color w:val="000080"/>
    </w:rPr>
  </w:style>
  <w:style w:type="character" w:customStyle="1" w:styleId="cpp-keyword1">
    <w:name w:val="cpp-keyword1"/>
    <w:basedOn w:val="DefaultParagraphFont"/>
    <w:rsid w:val="001B7F8F"/>
    <w:rPr>
      <w:color w:val="0000FF"/>
    </w:rPr>
  </w:style>
  <w:style w:type="character" w:customStyle="1" w:styleId="crayon-k">
    <w:name w:val="crayon-k"/>
    <w:basedOn w:val="DefaultParagraphFont"/>
    <w:rsid w:val="00872DEB"/>
  </w:style>
  <w:style w:type="character" w:customStyle="1" w:styleId="crayon-h">
    <w:name w:val="crayon-h"/>
    <w:basedOn w:val="DefaultParagraphFont"/>
    <w:rsid w:val="00872DEB"/>
  </w:style>
  <w:style w:type="character" w:customStyle="1" w:styleId="crayon-i">
    <w:name w:val="crayon-i"/>
    <w:basedOn w:val="DefaultParagraphFont"/>
    <w:rsid w:val="00872D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70575">
      <w:bodyDiv w:val="1"/>
      <w:marLeft w:val="0"/>
      <w:marRight w:val="0"/>
      <w:marTop w:val="0"/>
      <w:marBottom w:val="0"/>
      <w:divBdr>
        <w:top w:val="none" w:sz="0" w:space="0" w:color="auto"/>
        <w:left w:val="none" w:sz="0" w:space="0" w:color="auto"/>
        <w:bottom w:val="none" w:sz="0" w:space="0" w:color="auto"/>
        <w:right w:val="none" w:sz="0" w:space="0" w:color="auto"/>
      </w:divBdr>
    </w:div>
    <w:div w:id="22632825">
      <w:bodyDiv w:val="1"/>
      <w:marLeft w:val="0"/>
      <w:marRight w:val="0"/>
      <w:marTop w:val="0"/>
      <w:marBottom w:val="0"/>
      <w:divBdr>
        <w:top w:val="none" w:sz="0" w:space="0" w:color="auto"/>
        <w:left w:val="none" w:sz="0" w:space="0" w:color="auto"/>
        <w:bottom w:val="none" w:sz="0" w:space="0" w:color="auto"/>
        <w:right w:val="none" w:sz="0" w:space="0" w:color="auto"/>
      </w:divBdr>
    </w:div>
    <w:div w:id="37509543">
      <w:bodyDiv w:val="1"/>
      <w:marLeft w:val="0"/>
      <w:marRight w:val="0"/>
      <w:marTop w:val="0"/>
      <w:marBottom w:val="0"/>
      <w:divBdr>
        <w:top w:val="none" w:sz="0" w:space="0" w:color="auto"/>
        <w:left w:val="none" w:sz="0" w:space="0" w:color="auto"/>
        <w:bottom w:val="none" w:sz="0" w:space="0" w:color="auto"/>
        <w:right w:val="none" w:sz="0" w:space="0" w:color="auto"/>
      </w:divBdr>
      <w:divsChild>
        <w:div w:id="23016817">
          <w:marLeft w:val="0"/>
          <w:marRight w:val="0"/>
          <w:marTop w:val="0"/>
          <w:marBottom w:val="0"/>
          <w:divBdr>
            <w:top w:val="none" w:sz="0" w:space="0" w:color="auto"/>
            <w:left w:val="none" w:sz="0" w:space="0" w:color="auto"/>
            <w:bottom w:val="none" w:sz="0" w:space="0" w:color="auto"/>
            <w:right w:val="none" w:sz="0" w:space="0" w:color="auto"/>
          </w:divBdr>
        </w:div>
        <w:div w:id="1235357781">
          <w:marLeft w:val="0"/>
          <w:marRight w:val="0"/>
          <w:marTop w:val="0"/>
          <w:marBottom w:val="0"/>
          <w:divBdr>
            <w:top w:val="none" w:sz="0" w:space="0" w:color="auto"/>
            <w:left w:val="none" w:sz="0" w:space="0" w:color="auto"/>
            <w:bottom w:val="none" w:sz="0" w:space="0" w:color="auto"/>
            <w:right w:val="none" w:sz="0" w:space="0" w:color="auto"/>
          </w:divBdr>
        </w:div>
        <w:div w:id="118379684">
          <w:marLeft w:val="0"/>
          <w:marRight w:val="0"/>
          <w:marTop w:val="0"/>
          <w:marBottom w:val="0"/>
          <w:divBdr>
            <w:top w:val="none" w:sz="0" w:space="0" w:color="auto"/>
            <w:left w:val="none" w:sz="0" w:space="0" w:color="auto"/>
            <w:bottom w:val="none" w:sz="0" w:space="0" w:color="auto"/>
            <w:right w:val="none" w:sz="0" w:space="0" w:color="auto"/>
          </w:divBdr>
        </w:div>
        <w:div w:id="927885773">
          <w:marLeft w:val="0"/>
          <w:marRight w:val="0"/>
          <w:marTop w:val="0"/>
          <w:marBottom w:val="0"/>
          <w:divBdr>
            <w:top w:val="none" w:sz="0" w:space="0" w:color="auto"/>
            <w:left w:val="none" w:sz="0" w:space="0" w:color="auto"/>
            <w:bottom w:val="none" w:sz="0" w:space="0" w:color="auto"/>
            <w:right w:val="none" w:sz="0" w:space="0" w:color="auto"/>
          </w:divBdr>
        </w:div>
      </w:divsChild>
    </w:div>
    <w:div w:id="61753988">
      <w:bodyDiv w:val="1"/>
      <w:marLeft w:val="0"/>
      <w:marRight w:val="0"/>
      <w:marTop w:val="0"/>
      <w:marBottom w:val="0"/>
      <w:divBdr>
        <w:top w:val="none" w:sz="0" w:space="0" w:color="auto"/>
        <w:left w:val="none" w:sz="0" w:space="0" w:color="auto"/>
        <w:bottom w:val="none" w:sz="0" w:space="0" w:color="auto"/>
        <w:right w:val="none" w:sz="0" w:space="0" w:color="auto"/>
      </w:divBdr>
      <w:divsChild>
        <w:div w:id="783580005">
          <w:marLeft w:val="0"/>
          <w:marRight w:val="0"/>
          <w:marTop w:val="0"/>
          <w:marBottom w:val="0"/>
          <w:divBdr>
            <w:top w:val="none" w:sz="0" w:space="0" w:color="auto"/>
            <w:left w:val="none" w:sz="0" w:space="0" w:color="auto"/>
            <w:bottom w:val="none" w:sz="0" w:space="0" w:color="auto"/>
            <w:right w:val="none" w:sz="0" w:space="0" w:color="auto"/>
          </w:divBdr>
        </w:div>
        <w:div w:id="1848250643">
          <w:marLeft w:val="0"/>
          <w:marRight w:val="0"/>
          <w:marTop w:val="0"/>
          <w:marBottom w:val="0"/>
          <w:divBdr>
            <w:top w:val="none" w:sz="0" w:space="0" w:color="auto"/>
            <w:left w:val="none" w:sz="0" w:space="0" w:color="auto"/>
            <w:bottom w:val="none" w:sz="0" w:space="0" w:color="auto"/>
            <w:right w:val="none" w:sz="0" w:space="0" w:color="auto"/>
          </w:divBdr>
        </w:div>
        <w:div w:id="296842962">
          <w:marLeft w:val="0"/>
          <w:marRight w:val="0"/>
          <w:marTop w:val="0"/>
          <w:marBottom w:val="0"/>
          <w:divBdr>
            <w:top w:val="none" w:sz="0" w:space="0" w:color="auto"/>
            <w:left w:val="none" w:sz="0" w:space="0" w:color="auto"/>
            <w:bottom w:val="none" w:sz="0" w:space="0" w:color="auto"/>
            <w:right w:val="none" w:sz="0" w:space="0" w:color="auto"/>
          </w:divBdr>
        </w:div>
      </w:divsChild>
    </w:div>
    <w:div w:id="111484360">
      <w:bodyDiv w:val="1"/>
      <w:marLeft w:val="0"/>
      <w:marRight w:val="0"/>
      <w:marTop w:val="0"/>
      <w:marBottom w:val="0"/>
      <w:divBdr>
        <w:top w:val="none" w:sz="0" w:space="0" w:color="auto"/>
        <w:left w:val="none" w:sz="0" w:space="0" w:color="auto"/>
        <w:bottom w:val="none" w:sz="0" w:space="0" w:color="auto"/>
        <w:right w:val="none" w:sz="0" w:space="0" w:color="auto"/>
      </w:divBdr>
    </w:div>
    <w:div w:id="145899508">
      <w:bodyDiv w:val="1"/>
      <w:marLeft w:val="0"/>
      <w:marRight w:val="0"/>
      <w:marTop w:val="0"/>
      <w:marBottom w:val="0"/>
      <w:divBdr>
        <w:top w:val="none" w:sz="0" w:space="0" w:color="auto"/>
        <w:left w:val="none" w:sz="0" w:space="0" w:color="auto"/>
        <w:bottom w:val="none" w:sz="0" w:space="0" w:color="auto"/>
        <w:right w:val="none" w:sz="0" w:space="0" w:color="auto"/>
      </w:divBdr>
      <w:divsChild>
        <w:div w:id="651374328">
          <w:marLeft w:val="547"/>
          <w:marRight w:val="0"/>
          <w:marTop w:val="0"/>
          <w:marBottom w:val="0"/>
          <w:divBdr>
            <w:top w:val="none" w:sz="0" w:space="0" w:color="auto"/>
            <w:left w:val="none" w:sz="0" w:space="0" w:color="auto"/>
            <w:bottom w:val="none" w:sz="0" w:space="0" w:color="auto"/>
            <w:right w:val="none" w:sz="0" w:space="0" w:color="auto"/>
          </w:divBdr>
        </w:div>
      </w:divsChild>
    </w:div>
    <w:div w:id="169226078">
      <w:bodyDiv w:val="1"/>
      <w:marLeft w:val="0"/>
      <w:marRight w:val="0"/>
      <w:marTop w:val="0"/>
      <w:marBottom w:val="0"/>
      <w:divBdr>
        <w:top w:val="none" w:sz="0" w:space="0" w:color="auto"/>
        <w:left w:val="none" w:sz="0" w:space="0" w:color="auto"/>
        <w:bottom w:val="none" w:sz="0" w:space="0" w:color="auto"/>
        <w:right w:val="none" w:sz="0" w:space="0" w:color="auto"/>
      </w:divBdr>
    </w:div>
    <w:div w:id="169610485">
      <w:bodyDiv w:val="1"/>
      <w:marLeft w:val="0"/>
      <w:marRight w:val="0"/>
      <w:marTop w:val="0"/>
      <w:marBottom w:val="0"/>
      <w:divBdr>
        <w:top w:val="none" w:sz="0" w:space="0" w:color="auto"/>
        <w:left w:val="none" w:sz="0" w:space="0" w:color="auto"/>
        <w:bottom w:val="none" w:sz="0" w:space="0" w:color="auto"/>
        <w:right w:val="none" w:sz="0" w:space="0" w:color="auto"/>
      </w:divBdr>
    </w:div>
    <w:div w:id="172385242">
      <w:bodyDiv w:val="1"/>
      <w:marLeft w:val="0"/>
      <w:marRight w:val="0"/>
      <w:marTop w:val="0"/>
      <w:marBottom w:val="0"/>
      <w:divBdr>
        <w:top w:val="none" w:sz="0" w:space="0" w:color="auto"/>
        <w:left w:val="none" w:sz="0" w:space="0" w:color="auto"/>
        <w:bottom w:val="none" w:sz="0" w:space="0" w:color="auto"/>
        <w:right w:val="none" w:sz="0" w:space="0" w:color="auto"/>
      </w:divBdr>
    </w:div>
    <w:div w:id="202138638">
      <w:bodyDiv w:val="1"/>
      <w:marLeft w:val="0"/>
      <w:marRight w:val="0"/>
      <w:marTop w:val="0"/>
      <w:marBottom w:val="0"/>
      <w:divBdr>
        <w:top w:val="none" w:sz="0" w:space="0" w:color="auto"/>
        <w:left w:val="none" w:sz="0" w:space="0" w:color="auto"/>
        <w:bottom w:val="none" w:sz="0" w:space="0" w:color="auto"/>
        <w:right w:val="none" w:sz="0" w:space="0" w:color="auto"/>
      </w:divBdr>
    </w:div>
    <w:div w:id="214660093">
      <w:bodyDiv w:val="1"/>
      <w:marLeft w:val="0"/>
      <w:marRight w:val="0"/>
      <w:marTop w:val="0"/>
      <w:marBottom w:val="0"/>
      <w:divBdr>
        <w:top w:val="none" w:sz="0" w:space="0" w:color="auto"/>
        <w:left w:val="none" w:sz="0" w:space="0" w:color="auto"/>
        <w:bottom w:val="none" w:sz="0" w:space="0" w:color="auto"/>
        <w:right w:val="none" w:sz="0" w:space="0" w:color="auto"/>
      </w:divBdr>
    </w:div>
    <w:div w:id="277756635">
      <w:bodyDiv w:val="1"/>
      <w:marLeft w:val="0"/>
      <w:marRight w:val="0"/>
      <w:marTop w:val="0"/>
      <w:marBottom w:val="0"/>
      <w:divBdr>
        <w:top w:val="none" w:sz="0" w:space="0" w:color="auto"/>
        <w:left w:val="none" w:sz="0" w:space="0" w:color="auto"/>
        <w:bottom w:val="none" w:sz="0" w:space="0" w:color="auto"/>
        <w:right w:val="none" w:sz="0" w:space="0" w:color="auto"/>
      </w:divBdr>
    </w:div>
    <w:div w:id="279799117">
      <w:bodyDiv w:val="1"/>
      <w:marLeft w:val="0"/>
      <w:marRight w:val="0"/>
      <w:marTop w:val="0"/>
      <w:marBottom w:val="0"/>
      <w:divBdr>
        <w:top w:val="none" w:sz="0" w:space="0" w:color="auto"/>
        <w:left w:val="none" w:sz="0" w:space="0" w:color="auto"/>
        <w:bottom w:val="none" w:sz="0" w:space="0" w:color="auto"/>
        <w:right w:val="none" w:sz="0" w:space="0" w:color="auto"/>
      </w:divBdr>
    </w:div>
    <w:div w:id="279995960">
      <w:bodyDiv w:val="1"/>
      <w:marLeft w:val="0"/>
      <w:marRight w:val="0"/>
      <w:marTop w:val="0"/>
      <w:marBottom w:val="0"/>
      <w:divBdr>
        <w:top w:val="none" w:sz="0" w:space="0" w:color="auto"/>
        <w:left w:val="none" w:sz="0" w:space="0" w:color="auto"/>
        <w:bottom w:val="none" w:sz="0" w:space="0" w:color="auto"/>
        <w:right w:val="none" w:sz="0" w:space="0" w:color="auto"/>
      </w:divBdr>
    </w:div>
    <w:div w:id="306327534">
      <w:bodyDiv w:val="1"/>
      <w:marLeft w:val="0"/>
      <w:marRight w:val="0"/>
      <w:marTop w:val="0"/>
      <w:marBottom w:val="0"/>
      <w:divBdr>
        <w:top w:val="none" w:sz="0" w:space="0" w:color="auto"/>
        <w:left w:val="none" w:sz="0" w:space="0" w:color="auto"/>
        <w:bottom w:val="none" w:sz="0" w:space="0" w:color="auto"/>
        <w:right w:val="none" w:sz="0" w:space="0" w:color="auto"/>
      </w:divBdr>
    </w:div>
    <w:div w:id="330721173">
      <w:bodyDiv w:val="1"/>
      <w:marLeft w:val="0"/>
      <w:marRight w:val="0"/>
      <w:marTop w:val="0"/>
      <w:marBottom w:val="0"/>
      <w:divBdr>
        <w:top w:val="none" w:sz="0" w:space="0" w:color="auto"/>
        <w:left w:val="none" w:sz="0" w:space="0" w:color="auto"/>
        <w:bottom w:val="none" w:sz="0" w:space="0" w:color="auto"/>
        <w:right w:val="none" w:sz="0" w:space="0" w:color="auto"/>
      </w:divBdr>
    </w:div>
    <w:div w:id="342628984">
      <w:bodyDiv w:val="1"/>
      <w:marLeft w:val="0"/>
      <w:marRight w:val="0"/>
      <w:marTop w:val="0"/>
      <w:marBottom w:val="0"/>
      <w:divBdr>
        <w:top w:val="none" w:sz="0" w:space="0" w:color="auto"/>
        <w:left w:val="none" w:sz="0" w:space="0" w:color="auto"/>
        <w:bottom w:val="none" w:sz="0" w:space="0" w:color="auto"/>
        <w:right w:val="none" w:sz="0" w:space="0" w:color="auto"/>
      </w:divBdr>
    </w:div>
    <w:div w:id="377239721">
      <w:bodyDiv w:val="1"/>
      <w:marLeft w:val="0"/>
      <w:marRight w:val="0"/>
      <w:marTop w:val="0"/>
      <w:marBottom w:val="0"/>
      <w:divBdr>
        <w:top w:val="none" w:sz="0" w:space="0" w:color="auto"/>
        <w:left w:val="none" w:sz="0" w:space="0" w:color="auto"/>
        <w:bottom w:val="none" w:sz="0" w:space="0" w:color="auto"/>
        <w:right w:val="none" w:sz="0" w:space="0" w:color="auto"/>
      </w:divBdr>
    </w:div>
    <w:div w:id="420688158">
      <w:bodyDiv w:val="1"/>
      <w:marLeft w:val="0"/>
      <w:marRight w:val="0"/>
      <w:marTop w:val="0"/>
      <w:marBottom w:val="0"/>
      <w:divBdr>
        <w:top w:val="none" w:sz="0" w:space="0" w:color="auto"/>
        <w:left w:val="none" w:sz="0" w:space="0" w:color="auto"/>
        <w:bottom w:val="none" w:sz="0" w:space="0" w:color="auto"/>
        <w:right w:val="none" w:sz="0" w:space="0" w:color="auto"/>
      </w:divBdr>
    </w:div>
    <w:div w:id="447939445">
      <w:bodyDiv w:val="1"/>
      <w:marLeft w:val="0"/>
      <w:marRight w:val="0"/>
      <w:marTop w:val="0"/>
      <w:marBottom w:val="0"/>
      <w:divBdr>
        <w:top w:val="none" w:sz="0" w:space="0" w:color="auto"/>
        <w:left w:val="none" w:sz="0" w:space="0" w:color="auto"/>
        <w:bottom w:val="none" w:sz="0" w:space="0" w:color="auto"/>
        <w:right w:val="none" w:sz="0" w:space="0" w:color="auto"/>
      </w:divBdr>
    </w:div>
    <w:div w:id="450057186">
      <w:bodyDiv w:val="1"/>
      <w:marLeft w:val="0"/>
      <w:marRight w:val="0"/>
      <w:marTop w:val="0"/>
      <w:marBottom w:val="0"/>
      <w:divBdr>
        <w:top w:val="none" w:sz="0" w:space="0" w:color="auto"/>
        <w:left w:val="none" w:sz="0" w:space="0" w:color="auto"/>
        <w:bottom w:val="none" w:sz="0" w:space="0" w:color="auto"/>
        <w:right w:val="none" w:sz="0" w:space="0" w:color="auto"/>
      </w:divBdr>
    </w:div>
    <w:div w:id="451363851">
      <w:bodyDiv w:val="1"/>
      <w:marLeft w:val="0"/>
      <w:marRight w:val="0"/>
      <w:marTop w:val="0"/>
      <w:marBottom w:val="0"/>
      <w:divBdr>
        <w:top w:val="none" w:sz="0" w:space="0" w:color="auto"/>
        <w:left w:val="none" w:sz="0" w:space="0" w:color="auto"/>
        <w:bottom w:val="none" w:sz="0" w:space="0" w:color="auto"/>
        <w:right w:val="none" w:sz="0" w:space="0" w:color="auto"/>
      </w:divBdr>
    </w:div>
    <w:div w:id="478232821">
      <w:bodyDiv w:val="1"/>
      <w:marLeft w:val="0"/>
      <w:marRight w:val="0"/>
      <w:marTop w:val="0"/>
      <w:marBottom w:val="0"/>
      <w:divBdr>
        <w:top w:val="none" w:sz="0" w:space="0" w:color="auto"/>
        <w:left w:val="none" w:sz="0" w:space="0" w:color="auto"/>
        <w:bottom w:val="none" w:sz="0" w:space="0" w:color="auto"/>
        <w:right w:val="none" w:sz="0" w:space="0" w:color="auto"/>
      </w:divBdr>
      <w:divsChild>
        <w:div w:id="809129904">
          <w:marLeft w:val="0"/>
          <w:marRight w:val="0"/>
          <w:marTop w:val="0"/>
          <w:marBottom w:val="0"/>
          <w:divBdr>
            <w:top w:val="none" w:sz="0" w:space="0" w:color="auto"/>
            <w:left w:val="none" w:sz="0" w:space="0" w:color="auto"/>
            <w:bottom w:val="none" w:sz="0" w:space="0" w:color="auto"/>
            <w:right w:val="none" w:sz="0" w:space="0" w:color="auto"/>
          </w:divBdr>
        </w:div>
        <w:div w:id="410858965">
          <w:marLeft w:val="0"/>
          <w:marRight w:val="0"/>
          <w:marTop w:val="0"/>
          <w:marBottom w:val="0"/>
          <w:divBdr>
            <w:top w:val="none" w:sz="0" w:space="0" w:color="auto"/>
            <w:left w:val="none" w:sz="0" w:space="0" w:color="auto"/>
            <w:bottom w:val="none" w:sz="0" w:space="0" w:color="auto"/>
            <w:right w:val="none" w:sz="0" w:space="0" w:color="auto"/>
          </w:divBdr>
        </w:div>
        <w:div w:id="1329947048">
          <w:marLeft w:val="0"/>
          <w:marRight w:val="0"/>
          <w:marTop w:val="0"/>
          <w:marBottom w:val="0"/>
          <w:divBdr>
            <w:top w:val="none" w:sz="0" w:space="0" w:color="auto"/>
            <w:left w:val="none" w:sz="0" w:space="0" w:color="auto"/>
            <w:bottom w:val="none" w:sz="0" w:space="0" w:color="auto"/>
            <w:right w:val="none" w:sz="0" w:space="0" w:color="auto"/>
          </w:divBdr>
        </w:div>
        <w:div w:id="449858848">
          <w:marLeft w:val="0"/>
          <w:marRight w:val="0"/>
          <w:marTop w:val="0"/>
          <w:marBottom w:val="0"/>
          <w:divBdr>
            <w:top w:val="none" w:sz="0" w:space="0" w:color="auto"/>
            <w:left w:val="none" w:sz="0" w:space="0" w:color="auto"/>
            <w:bottom w:val="none" w:sz="0" w:space="0" w:color="auto"/>
            <w:right w:val="none" w:sz="0" w:space="0" w:color="auto"/>
          </w:divBdr>
        </w:div>
        <w:div w:id="1912738671">
          <w:marLeft w:val="0"/>
          <w:marRight w:val="0"/>
          <w:marTop w:val="0"/>
          <w:marBottom w:val="0"/>
          <w:divBdr>
            <w:top w:val="none" w:sz="0" w:space="0" w:color="auto"/>
            <w:left w:val="none" w:sz="0" w:space="0" w:color="auto"/>
            <w:bottom w:val="none" w:sz="0" w:space="0" w:color="auto"/>
            <w:right w:val="none" w:sz="0" w:space="0" w:color="auto"/>
          </w:divBdr>
        </w:div>
        <w:div w:id="489902944">
          <w:marLeft w:val="0"/>
          <w:marRight w:val="0"/>
          <w:marTop w:val="0"/>
          <w:marBottom w:val="0"/>
          <w:divBdr>
            <w:top w:val="none" w:sz="0" w:space="0" w:color="auto"/>
            <w:left w:val="none" w:sz="0" w:space="0" w:color="auto"/>
            <w:bottom w:val="none" w:sz="0" w:space="0" w:color="auto"/>
            <w:right w:val="none" w:sz="0" w:space="0" w:color="auto"/>
          </w:divBdr>
        </w:div>
      </w:divsChild>
    </w:div>
    <w:div w:id="493256228">
      <w:bodyDiv w:val="1"/>
      <w:marLeft w:val="0"/>
      <w:marRight w:val="0"/>
      <w:marTop w:val="0"/>
      <w:marBottom w:val="0"/>
      <w:divBdr>
        <w:top w:val="none" w:sz="0" w:space="0" w:color="auto"/>
        <w:left w:val="none" w:sz="0" w:space="0" w:color="auto"/>
        <w:bottom w:val="none" w:sz="0" w:space="0" w:color="auto"/>
        <w:right w:val="none" w:sz="0" w:space="0" w:color="auto"/>
      </w:divBdr>
    </w:div>
    <w:div w:id="499782730">
      <w:bodyDiv w:val="1"/>
      <w:marLeft w:val="0"/>
      <w:marRight w:val="0"/>
      <w:marTop w:val="0"/>
      <w:marBottom w:val="0"/>
      <w:divBdr>
        <w:top w:val="none" w:sz="0" w:space="0" w:color="auto"/>
        <w:left w:val="none" w:sz="0" w:space="0" w:color="auto"/>
        <w:bottom w:val="none" w:sz="0" w:space="0" w:color="auto"/>
        <w:right w:val="none" w:sz="0" w:space="0" w:color="auto"/>
      </w:divBdr>
    </w:div>
    <w:div w:id="512306879">
      <w:bodyDiv w:val="1"/>
      <w:marLeft w:val="0"/>
      <w:marRight w:val="0"/>
      <w:marTop w:val="0"/>
      <w:marBottom w:val="0"/>
      <w:divBdr>
        <w:top w:val="none" w:sz="0" w:space="0" w:color="auto"/>
        <w:left w:val="none" w:sz="0" w:space="0" w:color="auto"/>
        <w:bottom w:val="none" w:sz="0" w:space="0" w:color="auto"/>
        <w:right w:val="none" w:sz="0" w:space="0" w:color="auto"/>
      </w:divBdr>
    </w:div>
    <w:div w:id="534579964">
      <w:bodyDiv w:val="1"/>
      <w:marLeft w:val="0"/>
      <w:marRight w:val="0"/>
      <w:marTop w:val="0"/>
      <w:marBottom w:val="0"/>
      <w:divBdr>
        <w:top w:val="none" w:sz="0" w:space="0" w:color="auto"/>
        <w:left w:val="none" w:sz="0" w:space="0" w:color="auto"/>
        <w:bottom w:val="none" w:sz="0" w:space="0" w:color="auto"/>
        <w:right w:val="none" w:sz="0" w:space="0" w:color="auto"/>
      </w:divBdr>
    </w:div>
    <w:div w:id="544220795">
      <w:bodyDiv w:val="1"/>
      <w:marLeft w:val="0"/>
      <w:marRight w:val="0"/>
      <w:marTop w:val="0"/>
      <w:marBottom w:val="0"/>
      <w:divBdr>
        <w:top w:val="none" w:sz="0" w:space="0" w:color="auto"/>
        <w:left w:val="none" w:sz="0" w:space="0" w:color="auto"/>
        <w:bottom w:val="none" w:sz="0" w:space="0" w:color="auto"/>
        <w:right w:val="none" w:sz="0" w:space="0" w:color="auto"/>
      </w:divBdr>
    </w:div>
    <w:div w:id="572861606">
      <w:bodyDiv w:val="1"/>
      <w:marLeft w:val="0"/>
      <w:marRight w:val="0"/>
      <w:marTop w:val="0"/>
      <w:marBottom w:val="0"/>
      <w:divBdr>
        <w:top w:val="none" w:sz="0" w:space="0" w:color="auto"/>
        <w:left w:val="none" w:sz="0" w:space="0" w:color="auto"/>
        <w:bottom w:val="none" w:sz="0" w:space="0" w:color="auto"/>
        <w:right w:val="none" w:sz="0" w:space="0" w:color="auto"/>
      </w:divBdr>
    </w:div>
    <w:div w:id="578564331">
      <w:bodyDiv w:val="1"/>
      <w:marLeft w:val="0"/>
      <w:marRight w:val="0"/>
      <w:marTop w:val="0"/>
      <w:marBottom w:val="0"/>
      <w:divBdr>
        <w:top w:val="none" w:sz="0" w:space="0" w:color="auto"/>
        <w:left w:val="none" w:sz="0" w:space="0" w:color="auto"/>
        <w:bottom w:val="none" w:sz="0" w:space="0" w:color="auto"/>
        <w:right w:val="none" w:sz="0" w:space="0" w:color="auto"/>
      </w:divBdr>
    </w:div>
    <w:div w:id="691762567">
      <w:bodyDiv w:val="1"/>
      <w:marLeft w:val="0"/>
      <w:marRight w:val="0"/>
      <w:marTop w:val="0"/>
      <w:marBottom w:val="0"/>
      <w:divBdr>
        <w:top w:val="none" w:sz="0" w:space="0" w:color="auto"/>
        <w:left w:val="none" w:sz="0" w:space="0" w:color="auto"/>
        <w:bottom w:val="none" w:sz="0" w:space="0" w:color="auto"/>
        <w:right w:val="none" w:sz="0" w:space="0" w:color="auto"/>
      </w:divBdr>
      <w:divsChild>
        <w:div w:id="2042318538">
          <w:marLeft w:val="720"/>
          <w:marRight w:val="0"/>
          <w:marTop w:val="0"/>
          <w:marBottom w:val="0"/>
          <w:divBdr>
            <w:top w:val="none" w:sz="0" w:space="0" w:color="auto"/>
            <w:left w:val="none" w:sz="0" w:space="0" w:color="auto"/>
            <w:bottom w:val="none" w:sz="0" w:space="0" w:color="auto"/>
            <w:right w:val="none" w:sz="0" w:space="0" w:color="auto"/>
          </w:divBdr>
        </w:div>
      </w:divsChild>
    </w:div>
    <w:div w:id="756562986">
      <w:bodyDiv w:val="1"/>
      <w:marLeft w:val="0"/>
      <w:marRight w:val="0"/>
      <w:marTop w:val="0"/>
      <w:marBottom w:val="0"/>
      <w:divBdr>
        <w:top w:val="none" w:sz="0" w:space="0" w:color="auto"/>
        <w:left w:val="none" w:sz="0" w:space="0" w:color="auto"/>
        <w:bottom w:val="none" w:sz="0" w:space="0" w:color="auto"/>
        <w:right w:val="none" w:sz="0" w:space="0" w:color="auto"/>
      </w:divBdr>
    </w:div>
    <w:div w:id="782768933">
      <w:bodyDiv w:val="1"/>
      <w:marLeft w:val="0"/>
      <w:marRight w:val="0"/>
      <w:marTop w:val="0"/>
      <w:marBottom w:val="0"/>
      <w:divBdr>
        <w:top w:val="none" w:sz="0" w:space="0" w:color="auto"/>
        <w:left w:val="none" w:sz="0" w:space="0" w:color="auto"/>
        <w:bottom w:val="none" w:sz="0" w:space="0" w:color="auto"/>
        <w:right w:val="none" w:sz="0" w:space="0" w:color="auto"/>
      </w:divBdr>
      <w:divsChild>
        <w:div w:id="361320321">
          <w:marLeft w:val="547"/>
          <w:marRight w:val="0"/>
          <w:marTop w:val="0"/>
          <w:marBottom w:val="0"/>
          <w:divBdr>
            <w:top w:val="none" w:sz="0" w:space="0" w:color="auto"/>
            <w:left w:val="none" w:sz="0" w:space="0" w:color="auto"/>
            <w:bottom w:val="none" w:sz="0" w:space="0" w:color="auto"/>
            <w:right w:val="none" w:sz="0" w:space="0" w:color="auto"/>
          </w:divBdr>
        </w:div>
      </w:divsChild>
    </w:div>
    <w:div w:id="786853071">
      <w:bodyDiv w:val="1"/>
      <w:marLeft w:val="0"/>
      <w:marRight w:val="0"/>
      <w:marTop w:val="0"/>
      <w:marBottom w:val="0"/>
      <w:divBdr>
        <w:top w:val="none" w:sz="0" w:space="0" w:color="auto"/>
        <w:left w:val="none" w:sz="0" w:space="0" w:color="auto"/>
        <w:bottom w:val="none" w:sz="0" w:space="0" w:color="auto"/>
        <w:right w:val="none" w:sz="0" w:space="0" w:color="auto"/>
      </w:divBdr>
    </w:div>
    <w:div w:id="808405403">
      <w:bodyDiv w:val="1"/>
      <w:marLeft w:val="0"/>
      <w:marRight w:val="0"/>
      <w:marTop w:val="0"/>
      <w:marBottom w:val="0"/>
      <w:divBdr>
        <w:top w:val="none" w:sz="0" w:space="0" w:color="auto"/>
        <w:left w:val="none" w:sz="0" w:space="0" w:color="auto"/>
        <w:bottom w:val="none" w:sz="0" w:space="0" w:color="auto"/>
        <w:right w:val="none" w:sz="0" w:space="0" w:color="auto"/>
      </w:divBdr>
    </w:div>
    <w:div w:id="843789131">
      <w:bodyDiv w:val="1"/>
      <w:marLeft w:val="0"/>
      <w:marRight w:val="0"/>
      <w:marTop w:val="0"/>
      <w:marBottom w:val="0"/>
      <w:divBdr>
        <w:top w:val="none" w:sz="0" w:space="0" w:color="auto"/>
        <w:left w:val="none" w:sz="0" w:space="0" w:color="auto"/>
        <w:bottom w:val="none" w:sz="0" w:space="0" w:color="auto"/>
        <w:right w:val="none" w:sz="0" w:space="0" w:color="auto"/>
      </w:divBdr>
    </w:div>
    <w:div w:id="850991555">
      <w:bodyDiv w:val="1"/>
      <w:marLeft w:val="0"/>
      <w:marRight w:val="0"/>
      <w:marTop w:val="0"/>
      <w:marBottom w:val="0"/>
      <w:divBdr>
        <w:top w:val="none" w:sz="0" w:space="0" w:color="auto"/>
        <w:left w:val="none" w:sz="0" w:space="0" w:color="auto"/>
        <w:bottom w:val="none" w:sz="0" w:space="0" w:color="auto"/>
        <w:right w:val="none" w:sz="0" w:space="0" w:color="auto"/>
      </w:divBdr>
    </w:div>
    <w:div w:id="887112141">
      <w:bodyDiv w:val="1"/>
      <w:marLeft w:val="0"/>
      <w:marRight w:val="0"/>
      <w:marTop w:val="0"/>
      <w:marBottom w:val="0"/>
      <w:divBdr>
        <w:top w:val="none" w:sz="0" w:space="0" w:color="auto"/>
        <w:left w:val="none" w:sz="0" w:space="0" w:color="auto"/>
        <w:bottom w:val="none" w:sz="0" w:space="0" w:color="auto"/>
        <w:right w:val="none" w:sz="0" w:space="0" w:color="auto"/>
      </w:divBdr>
    </w:div>
    <w:div w:id="922952193">
      <w:bodyDiv w:val="1"/>
      <w:marLeft w:val="0"/>
      <w:marRight w:val="0"/>
      <w:marTop w:val="0"/>
      <w:marBottom w:val="0"/>
      <w:divBdr>
        <w:top w:val="none" w:sz="0" w:space="0" w:color="auto"/>
        <w:left w:val="none" w:sz="0" w:space="0" w:color="auto"/>
        <w:bottom w:val="none" w:sz="0" w:space="0" w:color="auto"/>
        <w:right w:val="none" w:sz="0" w:space="0" w:color="auto"/>
      </w:divBdr>
    </w:div>
    <w:div w:id="979383803">
      <w:bodyDiv w:val="1"/>
      <w:marLeft w:val="0"/>
      <w:marRight w:val="0"/>
      <w:marTop w:val="0"/>
      <w:marBottom w:val="0"/>
      <w:divBdr>
        <w:top w:val="none" w:sz="0" w:space="0" w:color="auto"/>
        <w:left w:val="none" w:sz="0" w:space="0" w:color="auto"/>
        <w:bottom w:val="none" w:sz="0" w:space="0" w:color="auto"/>
        <w:right w:val="none" w:sz="0" w:space="0" w:color="auto"/>
      </w:divBdr>
    </w:div>
    <w:div w:id="1058627171">
      <w:bodyDiv w:val="1"/>
      <w:marLeft w:val="0"/>
      <w:marRight w:val="0"/>
      <w:marTop w:val="0"/>
      <w:marBottom w:val="0"/>
      <w:divBdr>
        <w:top w:val="none" w:sz="0" w:space="0" w:color="auto"/>
        <w:left w:val="none" w:sz="0" w:space="0" w:color="auto"/>
        <w:bottom w:val="none" w:sz="0" w:space="0" w:color="auto"/>
        <w:right w:val="none" w:sz="0" w:space="0" w:color="auto"/>
      </w:divBdr>
    </w:div>
    <w:div w:id="1081638388">
      <w:bodyDiv w:val="1"/>
      <w:marLeft w:val="0"/>
      <w:marRight w:val="0"/>
      <w:marTop w:val="0"/>
      <w:marBottom w:val="0"/>
      <w:divBdr>
        <w:top w:val="none" w:sz="0" w:space="0" w:color="auto"/>
        <w:left w:val="none" w:sz="0" w:space="0" w:color="auto"/>
        <w:bottom w:val="none" w:sz="0" w:space="0" w:color="auto"/>
        <w:right w:val="none" w:sz="0" w:space="0" w:color="auto"/>
      </w:divBdr>
    </w:div>
    <w:div w:id="1106577222">
      <w:bodyDiv w:val="1"/>
      <w:marLeft w:val="0"/>
      <w:marRight w:val="0"/>
      <w:marTop w:val="0"/>
      <w:marBottom w:val="0"/>
      <w:divBdr>
        <w:top w:val="none" w:sz="0" w:space="0" w:color="auto"/>
        <w:left w:val="none" w:sz="0" w:space="0" w:color="auto"/>
        <w:bottom w:val="none" w:sz="0" w:space="0" w:color="auto"/>
        <w:right w:val="none" w:sz="0" w:space="0" w:color="auto"/>
      </w:divBdr>
    </w:div>
    <w:div w:id="1106997513">
      <w:bodyDiv w:val="1"/>
      <w:marLeft w:val="0"/>
      <w:marRight w:val="0"/>
      <w:marTop w:val="0"/>
      <w:marBottom w:val="0"/>
      <w:divBdr>
        <w:top w:val="none" w:sz="0" w:space="0" w:color="auto"/>
        <w:left w:val="none" w:sz="0" w:space="0" w:color="auto"/>
        <w:bottom w:val="none" w:sz="0" w:space="0" w:color="auto"/>
        <w:right w:val="none" w:sz="0" w:space="0" w:color="auto"/>
      </w:divBdr>
    </w:div>
    <w:div w:id="1174952506">
      <w:bodyDiv w:val="1"/>
      <w:marLeft w:val="0"/>
      <w:marRight w:val="0"/>
      <w:marTop w:val="0"/>
      <w:marBottom w:val="0"/>
      <w:divBdr>
        <w:top w:val="none" w:sz="0" w:space="0" w:color="auto"/>
        <w:left w:val="none" w:sz="0" w:space="0" w:color="auto"/>
        <w:bottom w:val="none" w:sz="0" w:space="0" w:color="auto"/>
        <w:right w:val="none" w:sz="0" w:space="0" w:color="auto"/>
      </w:divBdr>
    </w:div>
    <w:div w:id="1195342122">
      <w:bodyDiv w:val="1"/>
      <w:marLeft w:val="0"/>
      <w:marRight w:val="0"/>
      <w:marTop w:val="0"/>
      <w:marBottom w:val="0"/>
      <w:divBdr>
        <w:top w:val="none" w:sz="0" w:space="0" w:color="auto"/>
        <w:left w:val="none" w:sz="0" w:space="0" w:color="auto"/>
        <w:bottom w:val="none" w:sz="0" w:space="0" w:color="auto"/>
        <w:right w:val="none" w:sz="0" w:space="0" w:color="auto"/>
      </w:divBdr>
    </w:div>
    <w:div w:id="1208377788">
      <w:bodyDiv w:val="1"/>
      <w:marLeft w:val="0"/>
      <w:marRight w:val="0"/>
      <w:marTop w:val="0"/>
      <w:marBottom w:val="0"/>
      <w:divBdr>
        <w:top w:val="none" w:sz="0" w:space="0" w:color="auto"/>
        <w:left w:val="none" w:sz="0" w:space="0" w:color="auto"/>
        <w:bottom w:val="none" w:sz="0" w:space="0" w:color="auto"/>
        <w:right w:val="none" w:sz="0" w:space="0" w:color="auto"/>
      </w:divBdr>
      <w:divsChild>
        <w:div w:id="756025556">
          <w:marLeft w:val="547"/>
          <w:marRight w:val="0"/>
          <w:marTop w:val="0"/>
          <w:marBottom w:val="0"/>
          <w:divBdr>
            <w:top w:val="none" w:sz="0" w:space="0" w:color="auto"/>
            <w:left w:val="none" w:sz="0" w:space="0" w:color="auto"/>
            <w:bottom w:val="none" w:sz="0" w:space="0" w:color="auto"/>
            <w:right w:val="none" w:sz="0" w:space="0" w:color="auto"/>
          </w:divBdr>
        </w:div>
      </w:divsChild>
    </w:div>
    <w:div w:id="1286043632">
      <w:bodyDiv w:val="1"/>
      <w:marLeft w:val="0"/>
      <w:marRight w:val="0"/>
      <w:marTop w:val="0"/>
      <w:marBottom w:val="0"/>
      <w:divBdr>
        <w:top w:val="none" w:sz="0" w:space="0" w:color="auto"/>
        <w:left w:val="none" w:sz="0" w:space="0" w:color="auto"/>
        <w:bottom w:val="none" w:sz="0" w:space="0" w:color="auto"/>
        <w:right w:val="none" w:sz="0" w:space="0" w:color="auto"/>
      </w:divBdr>
    </w:div>
    <w:div w:id="1357659227">
      <w:bodyDiv w:val="1"/>
      <w:marLeft w:val="0"/>
      <w:marRight w:val="0"/>
      <w:marTop w:val="0"/>
      <w:marBottom w:val="0"/>
      <w:divBdr>
        <w:top w:val="none" w:sz="0" w:space="0" w:color="auto"/>
        <w:left w:val="none" w:sz="0" w:space="0" w:color="auto"/>
        <w:bottom w:val="none" w:sz="0" w:space="0" w:color="auto"/>
        <w:right w:val="none" w:sz="0" w:space="0" w:color="auto"/>
      </w:divBdr>
    </w:div>
    <w:div w:id="1370453377">
      <w:bodyDiv w:val="1"/>
      <w:marLeft w:val="0"/>
      <w:marRight w:val="0"/>
      <w:marTop w:val="0"/>
      <w:marBottom w:val="0"/>
      <w:divBdr>
        <w:top w:val="none" w:sz="0" w:space="0" w:color="auto"/>
        <w:left w:val="none" w:sz="0" w:space="0" w:color="auto"/>
        <w:bottom w:val="none" w:sz="0" w:space="0" w:color="auto"/>
        <w:right w:val="none" w:sz="0" w:space="0" w:color="auto"/>
      </w:divBdr>
    </w:div>
    <w:div w:id="1459495835">
      <w:bodyDiv w:val="1"/>
      <w:marLeft w:val="0"/>
      <w:marRight w:val="0"/>
      <w:marTop w:val="0"/>
      <w:marBottom w:val="0"/>
      <w:divBdr>
        <w:top w:val="none" w:sz="0" w:space="0" w:color="auto"/>
        <w:left w:val="none" w:sz="0" w:space="0" w:color="auto"/>
        <w:bottom w:val="none" w:sz="0" w:space="0" w:color="auto"/>
        <w:right w:val="none" w:sz="0" w:space="0" w:color="auto"/>
      </w:divBdr>
    </w:div>
    <w:div w:id="1466503269">
      <w:bodyDiv w:val="1"/>
      <w:marLeft w:val="0"/>
      <w:marRight w:val="0"/>
      <w:marTop w:val="0"/>
      <w:marBottom w:val="0"/>
      <w:divBdr>
        <w:top w:val="none" w:sz="0" w:space="0" w:color="auto"/>
        <w:left w:val="none" w:sz="0" w:space="0" w:color="auto"/>
        <w:bottom w:val="none" w:sz="0" w:space="0" w:color="auto"/>
        <w:right w:val="none" w:sz="0" w:space="0" w:color="auto"/>
      </w:divBdr>
    </w:div>
    <w:div w:id="1472361038">
      <w:bodyDiv w:val="1"/>
      <w:marLeft w:val="0"/>
      <w:marRight w:val="0"/>
      <w:marTop w:val="0"/>
      <w:marBottom w:val="0"/>
      <w:divBdr>
        <w:top w:val="none" w:sz="0" w:space="0" w:color="auto"/>
        <w:left w:val="none" w:sz="0" w:space="0" w:color="auto"/>
        <w:bottom w:val="none" w:sz="0" w:space="0" w:color="auto"/>
        <w:right w:val="none" w:sz="0" w:space="0" w:color="auto"/>
      </w:divBdr>
    </w:div>
    <w:div w:id="1509900748">
      <w:bodyDiv w:val="1"/>
      <w:marLeft w:val="0"/>
      <w:marRight w:val="0"/>
      <w:marTop w:val="0"/>
      <w:marBottom w:val="0"/>
      <w:divBdr>
        <w:top w:val="none" w:sz="0" w:space="0" w:color="auto"/>
        <w:left w:val="none" w:sz="0" w:space="0" w:color="auto"/>
        <w:bottom w:val="none" w:sz="0" w:space="0" w:color="auto"/>
        <w:right w:val="none" w:sz="0" w:space="0" w:color="auto"/>
      </w:divBdr>
      <w:divsChild>
        <w:div w:id="1245216087">
          <w:marLeft w:val="0"/>
          <w:marRight w:val="0"/>
          <w:marTop w:val="0"/>
          <w:marBottom w:val="0"/>
          <w:divBdr>
            <w:top w:val="single" w:sz="2" w:space="0" w:color="D9D9E3"/>
            <w:left w:val="single" w:sz="2" w:space="0" w:color="D9D9E3"/>
            <w:bottom w:val="single" w:sz="2" w:space="0" w:color="D9D9E3"/>
            <w:right w:val="single" w:sz="2" w:space="0" w:color="D9D9E3"/>
          </w:divBdr>
          <w:divsChild>
            <w:div w:id="1868448171">
              <w:marLeft w:val="0"/>
              <w:marRight w:val="0"/>
              <w:marTop w:val="0"/>
              <w:marBottom w:val="0"/>
              <w:divBdr>
                <w:top w:val="single" w:sz="2" w:space="0" w:color="D9D9E3"/>
                <w:left w:val="single" w:sz="2" w:space="0" w:color="D9D9E3"/>
                <w:bottom w:val="single" w:sz="2" w:space="0" w:color="D9D9E3"/>
                <w:right w:val="single" w:sz="2" w:space="0" w:color="D9D9E3"/>
              </w:divBdr>
              <w:divsChild>
                <w:div w:id="745037246">
                  <w:marLeft w:val="0"/>
                  <w:marRight w:val="0"/>
                  <w:marTop w:val="0"/>
                  <w:marBottom w:val="0"/>
                  <w:divBdr>
                    <w:top w:val="single" w:sz="2" w:space="0" w:color="D9D9E3"/>
                    <w:left w:val="single" w:sz="2" w:space="0" w:color="D9D9E3"/>
                    <w:bottom w:val="single" w:sz="2" w:space="0" w:color="D9D9E3"/>
                    <w:right w:val="single" w:sz="2" w:space="0" w:color="D9D9E3"/>
                  </w:divBdr>
                  <w:divsChild>
                    <w:div w:id="1459447016">
                      <w:marLeft w:val="0"/>
                      <w:marRight w:val="0"/>
                      <w:marTop w:val="0"/>
                      <w:marBottom w:val="0"/>
                      <w:divBdr>
                        <w:top w:val="single" w:sz="2" w:space="0" w:color="D9D9E3"/>
                        <w:left w:val="single" w:sz="2" w:space="0" w:color="D9D9E3"/>
                        <w:bottom w:val="single" w:sz="2" w:space="0" w:color="D9D9E3"/>
                        <w:right w:val="single" w:sz="2" w:space="0" w:color="D9D9E3"/>
                      </w:divBdr>
                      <w:divsChild>
                        <w:div w:id="482280510">
                          <w:marLeft w:val="0"/>
                          <w:marRight w:val="0"/>
                          <w:marTop w:val="0"/>
                          <w:marBottom w:val="0"/>
                          <w:divBdr>
                            <w:top w:val="single" w:sz="2" w:space="0" w:color="auto"/>
                            <w:left w:val="single" w:sz="2" w:space="0" w:color="auto"/>
                            <w:bottom w:val="single" w:sz="6" w:space="0" w:color="auto"/>
                            <w:right w:val="single" w:sz="2" w:space="0" w:color="auto"/>
                          </w:divBdr>
                          <w:divsChild>
                            <w:div w:id="790592164">
                              <w:marLeft w:val="0"/>
                              <w:marRight w:val="0"/>
                              <w:marTop w:val="100"/>
                              <w:marBottom w:val="100"/>
                              <w:divBdr>
                                <w:top w:val="single" w:sz="2" w:space="0" w:color="D9D9E3"/>
                                <w:left w:val="single" w:sz="2" w:space="0" w:color="D9D9E3"/>
                                <w:bottom w:val="single" w:sz="2" w:space="0" w:color="D9D9E3"/>
                                <w:right w:val="single" w:sz="2" w:space="0" w:color="D9D9E3"/>
                              </w:divBdr>
                              <w:divsChild>
                                <w:div w:id="831221535">
                                  <w:marLeft w:val="0"/>
                                  <w:marRight w:val="0"/>
                                  <w:marTop w:val="0"/>
                                  <w:marBottom w:val="0"/>
                                  <w:divBdr>
                                    <w:top w:val="single" w:sz="2" w:space="0" w:color="D9D9E3"/>
                                    <w:left w:val="single" w:sz="2" w:space="0" w:color="D9D9E3"/>
                                    <w:bottom w:val="single" w:sz="2" w:space="0" w:color="D9D9E3"/>
                                    <w:right w:val="single" w:sz="2" w:space="0" w:color="D9D9E3"/>
                                  </w:divBdr>
                                  <w:divsChild>
                                    <w:div w:id="703210480">
                                      <w:marLeft w:val="0"/>
                                      <w:marRight w:val="0"/>
                                      <w:marTop w:val="0"/>
                                      <w:marBottom w:val="0"/>
                                      <w:divBdr>
                                        <w:top w:val="single" w:sz="2" w:space="0" w:color="D9D9E3"/>
                                        <w:left w:val="single" w:sz="2" w:space="0" w:color="D9D9E3"/>
                                        <w:bottom w:val="single" w:sz="2" w:space="0" w:color="D9D9E3"/>
                                        <w:right w:val="single" w:sz="2" w:space="0" w:color="D9D9E3"/>
                                      </w:divBdr>
                                      <w:divsChild>
                                        <w:div w:id="1613515926">
                                          <w:marLeft w:val="0"/>
                                          <w:marRight w:val="0"/>
                                          <w:marTop w:val="0"/>
                                          <w:marBottom w:val="0"/>
                                          <w:divBdr>
                                            <w:top w:val="single" w:sz="2" w:space="0" w:color="D9D9E3"/>
                                            <w:left w:val="single" w:sz="2" w:space="0" w:color="D9D9E3"/>
                                            <w:bottom w:val="single" w:sz="2" w:space="0" w:color="D9D9E3"/>
                                            <w:right w:val="single" w:sz="2" w:space="0" w:color="D9D9E3"/>
                                          </w:divBdr>
                                          <w:divsChild>
                                            <w:div w:id="12177414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87032163">
          <w:marLeft w:val="0"/>
          <w:marRight w:val="0"/>
          <w:marTop w:val="0"/>
          <w:marBottom w:val="0"/>
          <w:divBdr>
            <w:top w:val="none" w:sz="0" w:space="0" w:color="auto"/>
            <w:left w:val="none" w:sz="0" w:space="0" w:color="auto"/>
            <w:bottom w:val="none" w:sz="0" w:space="0" w:color="auto"/>
            <w:right w:val="none" w:sz="0" w:space="0" w:color="auto"/>
          </w:divBdr>
        </w:div>
      </w:divsChild>
    </w:div>
    <w:div w:id="1560820711">
      <w:bodyDiv w:val="1"/>
      <w:marLeft w:val="0"/>
      <w:marRight w:val="0"/>
      <w:marTop w:val="0"/>
      <w:marBottom w:val="0"/>
      <w:divBdr>
        <w:top w:val="none" w:sz="0" w:space="0" w:color="auto"/>
        <w:left w:val="none" w:sz="0" w:space="0" w:color="auto"/>
        <w:bottom w:val="none" w:sz="0" w:space="0" w:color="auto"/>
        <w:right w:val="none" w:sz="0" w:space="0" w:color="auto"/>
      </w:divBdr>
    </w:div>
    <w:div w:id="1639069510">
      <w:bodyDiv w:val="1"/>
      <w:marLeft w:val="0"/>
      <w:marRight w:val="0"/>
      <w:marTop w:val="0"/>
      <w:marBottom w:val="0"/>
      <w:divBdr>
        <w:top w:val="none" w:sz="0" w:space="0" w:color="auto"/>
        <w:left w:val="none" w:sz="0" w:space="0" w:color="auto"/>
        <w:bottom w:val="none" w:sz="0" w:space="0" w:color="auto"/>
        <w:right w:val="none" w:sz="0" w:space="0" w:color="auto"/>
      </w:divBdr>
    </w:div>
    <w:div w:id="1674801403">
      <w:bodyDiv w:val="1"/>
      <w:marLeft w:val="0"/>
      <w:marRight w:val="0"/>
      <w:marTop w:val="0"/>
      <w:marBottom w:val="0"/>
      <w:divBdr>
        <w:top w:val="none" w:sz="0" w:space="0" w:color="auto"/>
        <w:left w:val="none" w:sz="0" w:space="0" w:color="auto"/>
        <w:bottom w:val="none" w:sz="0" w:space="0" w:color="auto"/>
        <w:right w:val="none" w:sz="0" w:space="0" w:color="auto"/>
      </w:divBdr>
    </w:div>
    <w:div w:id="1674802260">
      <w:bodyDiv w:val="1"/>
      <w:marLeft w:val="0"/>
      <w:marRight w:val="0"/>
      <w:marTop w:val="0"/>
      <w:marBottom w:val="0"/>
      <w:divBdr>
        <w:top w:val="none" w:sz="0" w:space="0" w:color="auto"/>
        <w:left w:val="none" w:sz="0" w:space="0" w:color="auto"/>
        <w:bottom w:val="none" w:sz="0" w:space="0" w:color="auto"/>
        <w:right w:val="none" w:sz="0" w:space="0" w:color="auto"/>
      </w:divBdr>
    </w:div>
    <w:div w:id="1682078086">
      <w:bodyDiv w:val="1"/>
      <w:marLeft w:val="0"/>
      <w:marRight w:val="0"/>
      <w:marTop w:val="0"/>
      <w:marBottom w:val="0"/>
      <w:divBdr>
        <w:top w:val="none" w:sz="0" w:space="0" w:color="auto"/>
        <w:left w:val="none" w:sz="0" w:space="0" w:color="auto"/>
        <w:bottom w:val="none" w:sz="0" w:space="0" w:color="auto"/>
        <w:right w:val="none" w:sz="0" w:space="0" w:color="auto"/>
      </w:divBdr>
    </w:div>
    <w:div w:id="1715694101">
      <w:bodyDiv w:val="1"/>
      <w:marLeft w:val="0"/>
      <w:marRight w:val="0"/>
      <w:marTop w:val="0"/>
      <w:marBottom w:val="0"/>
      <w:divBdr>
        <w:top w:val="none" w:sz="0" w:space="0" w:color="auto"/>
        <w:left w:val="none" w:sz="0" w:space="0" w:color="auto"/>
        <w:bottom w:val="none" w:sz="0" w:space="0" w:color="auto"/>
        <w:right w:val="none" w:sz="0" w:space="0" w:color="auto"/>
      </w:divBdr>
    </w:div>
    <w:div w:id="1745226934">
      <w:bodyDiv w:val="1"/>
      <w:marLeft w:val="0"/>
      <w:marRight w:val="0"/>
      <w:marTop w:val="0"/>
      <w:marBottom w:val="0"/>
      <w:divBdr>
        <w:top w:val="none" w:sz="0" w:space="0" w:color="auto"/>
        <w:left w:val="none" w:sz="0" w:space="0" w:color="auto"/>
        <w:bottom w:val="none" w:sz="0" w:space="0" w:color="auto"/>
        <w:right w:val="none" w:sz="0" w:space="0" w:color="auto"/>
      </w:divBdr>
    </w:div>
    <w:div w:id="1771045738">
      <w:bodyDiv w:val="1"/>
      <w:marLeft w:val="0"/>
      <w:marRight w:val="0"/>
      <w:marTop w:val="0"/>
      <w:marBottom w:val="0"/>
      <w:divBdr>
        <w:top w:val="none" w:sz="0" w:space="0" w:color="auto"/>
        <w:left w:val="none" w:sz="0" w:space="0" w:color="auto"/>
        <w:bottom w:val="none" w:sz="0" w:space="0" w:color="auto"/>
        <w:right w:val="none" w:sz="0" w:space="0" w:color="auto"/>
      </w:divBdr>
    </w:div>
    <w:div w:id="1773282503">
      <w:bodyDiv w:val="1"/>
      <w:marLeft w:val="0"/>
      <w:marRight w:val="0"/>
      <w:marTop w:val="0"/>
      <w:marBottom w:val="0"/>
      <w:divBdr>
        <w:top w:val="none" w:sz="0" w:space="0" w:color="auto"/>
        <w:left w:val="none" w:sz="0" w:space="0" w:color="auto"/>
        <w:bottom w:val="none" w:sz="0" w:space="0" w:color="auto"/>
        <w:right w:val="none" w:sz="0" w:space="0" w:color="auto"/>
      </w:divBdr>
    </w:div>
    <w:div w:id="1871144636">
      <w:bodyDiv w:val="1"/>
      <w:marLeft w:val="0"/>
      <w:marRight w:val="0"/>
      <w:marTop w:val="0"/>
      <w:marBottom w:val="0"/>
      <w:divBdr>
        <w:top w:val="none" w:sz="0" w:space="0" w:color="auto"/>
        <w:left w:val="none" w:sz="0" w:space="0" w:color="auto"/>
        <w:bottom w:val="none" w:sz="0" w:space="0" w:color="auto"/>
        <w:right w:val="none" w:sz="0" w:space="0" w:color="auto"/>
      </w:divBdr>
    </w:div>
    <w:div w:id="1889488786">
      <w:bodyDiv w:val="1"/>
      <w:marLeft w:val="0"/>
      <w:marRight w:val="0"/>
      <w:marTop w:val="0"/>
      <w:marBottom w:val="0"/>
      <w:divBdr>
        <w:top w:val="none" w:sz="0" w:space="0" w:color="auto"/>
        <w:left w:val="none" w:sz="0" w:space="0" w:color="auto"/>
        <w:bottom w:val="none" w:sz="0" w:space="0" w:color="auto"/>
        <w:right w:val="none" w:sz="0" w:space="0" w:color="auto"/>
      </w:divBdr>
    </w:div>
    <w:div w:id="1904217575">
      <w:bodyDiv w:val="1"/>
      <w:marLeft w:val="0"/>
      <w:marRight w:val="0"/>
      <w:marTop w:val="0"/>
      <w:marBottom w:val="0"/>
      <w:divBdr>
        <w:top w:val="none" w:sz="0" w:space="0" w:color="auto"/>
        <w:left w:val="none" w:sz="0" w:space="0" w:color="auto"/>
        <w:bottom w:val="none" w:sz="0" w:space="0" w:color="auto"/>
        <w:right w:val="none" w:sz="0" w:space="0" w:color="auto"/>
      </w:divBdr>
    </w:div>
    <w:div w:id="1923251945">
      <w:bodyDiv w:val="1"/>
      <w:marLeft w:val="0"/>
      <w:marRight w:val="0"/>
      <w:marTop w:val="0"/>
      <w:marBottom w:val="0"/>
      <w:divBdr>
        <w:top w:val="none" w:sz="0" w:space="0" w:color="auto"/>
        <w:left w:val="none" w:sz="0" w:space="0" w:color="auto"/>
        <w:bottom w:val="none" w:sz="0" w:space="0" w:color="auto"/>
        <w:right w:val="none" w:sz="0" w:space="0" w:color="auto"/>
      </w:divBdr>
    </w:div>
    <w:div w:id="1975021630">
      <w:bodyDiv w:val="1"/>
      <w:marLeft w:val="0"/>
      <w:marRight w:val="0"/>
      <w:marTop w:val="0"/>
      <w:marBottom w:val="0"/>
      <w:divBdr>
        <w:top w:val="none" w:sz="0" w:space="0" w:color="auto"/>
        <w:left w:val="none" w:sz="0" w:space="0" w:color="auto"/>
        <w:bottom w:val="none" w:sz="0" w:space="0" w:color="auto"/>
        <w:right w:val="none" w:sz="0" w:space="0" w:color="auto"/>
      </w:divBdr>
    </w:div>
    <w:div w:id="1990018813">
      <w:bodyDiv w:val="1"/>
      <w:marLeft w:val="0"/>
      <w:marRight w:val="0"/>
      <w:marTop w:val="0"/>
      <w:marBottom w:val="0"/>
      <w:divBdr>
        <w:top w:val="none" w:sz="0" w:space="0" w:color="auto"/>
        <w:left w:val="none" w:sz="0" w:space="0" w:color="auto"/>
        <w:bottom w:val="none" w:sz="0" w:space="0" w:color="auto"/>
        <w:right w:val="none" w:sz="0" w:space="0" w:color="auto"/>
      </w:divBdr>
    </w:div>
    <w:div w:id="20465598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6.png"/><Relationship Id="rId76" Type="http://schemas.openxmlformats.org/officeDocument/2006/relationships/image" Target="media/image60.png"/><Relationship Id="rId84" Type="http://schemas.openxmlformats.org/officeDocument/2006/relationships/image" Target="media/image67.png"/><Relationship Id="rId89" Type="http://schemas.openxmlformats.org/officeDocument/2006/relationships/hyperlink" Target="https://www.c-sharpcorner.com/article/configure-named-pipe-and-tcpip-settings-of-sql-server/" TargetMode="External"/><Relationship Id="rId7" Type="http://schemas.openxmlformats.org/officeDocument/2006/relationships/endnotes" Target="endnotes.xml"/><Relationship Id="rId71" Type="http://schemas.openxmlformats.org/officeDocument/2006/relationships/hyperlink" Target="https://docs.microsoft.com/en-us/sql/database-engine/configure-windows/configure-the-max-degree-of-parallelism-server-configuration-option?view=sql-server-ver15" TargetMode="External"/><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jpe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image" Target="media/image63.png"/><Relationship Id="rId87" Type="http://schemas.openxmlformats.org/officeDocument/2006/relationships/hyperlink" Target="https://www.mssqltips.com/sqlservertip/6615/error-installing-microsoft-net-framework-3-5-sql-server/"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65.png"/><Relationship Id="rId90"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hyperlink" Target="https://www.microsoft.com/en-us/sql-server/sql-server-downloads" TargetMode="External"/><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hyperlink" Target="https://www.sqlshack.com/how-to-detect-and-prevent-unexpected-growth-of-the-tempdb-database/" TargetMode="External"/><Relationship Id="rId77"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8.png"/><Relationship Id="rId80" Type="http://schemas.openxmlformats.org/officeDocument/2006/relationships/hyperlink" Target="https://docs.microsoft.com/en-us/sql/ssms/download-sql-server-management-studio-ssms" TargetMode="External"/><Relationship Id="rId85" Type="http://schemas.openxmlformats.org/officeDocument/2006/relationships/image" Target="media/image68.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code.visualstudio.com/download" TargetMode="External"/><Relationship Id="rId38" Type="http://schemas.openxmlformats.org/officeDocument/2006/relationships/hyperlink" Target="https://nodejs.org/en/download/" TargetMode="External"/><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7.png"/><Relationship Id="rId75" Type="http://schemas.openxmlformats.org/officeDocument/2006/relationships/hyperlink" Target="https://www.sqlshack.com/filestream-in-sql-server/" TargetMode="External"/><Relationship Id="rId83" Type="http://schemas.openxmlformats.org/officeDocument/2006/relationships/image" Target="media/image66.png"/><Relationship Id="rId88" Type="http://schemas.openxmlformats.org/officeDocument/2006/relationships/hyperlink" Target="https://techcommunity.microsoft.com/t5/sql-server-support/sql-server-2019-installation-error-an-error-occurred-for-a/ba-p/998033" TargetMode="External"/><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github.com/nodejs/help/issues/3761" TargetMode="External"/><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yperlink" Target="https://docs.microsoft.com/en-us/sql/relational-databases/collations/collation-and-unicode-support?view=sql-server-ver15" TargetMode="External"/><Relationship Id="rId73" Type="http://schemas.openxmlformats.org/officeDocument/2006/relationships/hyperlink" Target="https://codingsight.com/understanding-the-importance-of-memory-setting-in-sql-server/" TargetMode="External"/><Relationship Id="rId78" Type="http://schemas.openxmlformats.org/officeDocument/2006/relationships/image" Target="media/image62.png"/><Relationship Id="rId81" Type="http://schemas.openxmlformats.org/officeDocument/2006/relationships/image" Target="media/image64.png"/><Relationship Id="rId86" Type="http://schemas.openxmlformats.org/officeDocument/2006/relationships/image" Target="media/image69.png"/><Relationship Id="rId4" Type="http://schemas.openxmlformats.org/officeDocument/2006/relationships/settings" Target="settings.xml"/><Relationship Id="rId9" Type="http://schemas.openxmlformats.org/officeDocument/2006/relationships/image" Target="media/image2.png"/></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2071D-220A-4A0A-831B-213F5BD3A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2025</TotalTime>
  <Pages>77</Pages>
  <Words>7004</Words>
  <Characters>39929</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Chella Narasimhulu</cp:lastModifiedBy>
  <cp:revision>219</cp:revision>
  <dcterms:created xsi:type="dcterms:W3CDTF">2022-11-19T09:47:00Z</dcterms:created>
  <dcterms:modified xsi:type="dcterms:W3CDTF">2023-07-22T04:53:00Z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